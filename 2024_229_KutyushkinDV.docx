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0FD92"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t>МИНИСТЕРСТВО НАУКИ И ВЫСШЕГ</w:t>
      </w:r>
      <w:r>
        <w:rPr>
          <w:color w:val="000000"/>
          <w:sz w:val="24"/>
        </w:rPr>
        <w:t>О ОБРАЗОВАНИЯ РОССИЙСКОЙ ФЕДЕРА</w:t>
      </w:r>
      <w:r w:rsidRPr="00FE2DE4">
        <w:rPr>
          <w:color w:val="000000"/>
          <w:sz w:val="24"/>
        </w:rPr>
        <w:t>ЦИИ</w:t>
      </w:r>
    </w:p>
    <w:p w14:paraId="2B6C8E27"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7E9625E9"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w:t>
      </w:r>
      <w:r>
        <w:rPr>
          <w:b/>
          <w:color w:val="000000"/>
          <w:sz w:val="28"/>
        </w:rPr>
        <w:t>кий государственный университет</w:t>
      </w:r>
    </w:p>
    <w:p w14:paraId="6139613D" w14:textId="77777777" w:rsidR="005D74D4" w:rsidRPr="00D177FE" w:rsidRDefault="005D74D4" w:rsidP="005D74D4">
      <w:pPr>
        <w:autoSpaceDE w:val="0"/>
        <w:autoSpaceDN w:val="0"/>
        <w:adjustRightInd w:val="0"/>
        <w:jc w:val="center"/>
        <w:rPr>
          <w:b/>
          <w:color w:val="000000"/>
          <w:sz w:val="28"/>
        </w:rPr>
      </w:pPr>
      <w:bookmarkStart w:id="0" w:name="OLE_LINK8"/>
      <w:bookmarkStart w:id="1" w:name="OLE_LINK9"/>
      <w:r w:rsidRPr="00D177FE">
        <w:rPr>
          <w:b/>
          <w:color w:val="000000"/>
          <w:sz w:val="28"/>
        </w:rPr>
        <w:t>(национальный исследовательский университет)</w:t>
      </w:r>
      <w:bookmarkEnd w:id="0"/>
      <w:bookmarkEnd w:id="1"/>
      <w:r>
        <w:rPr>
          <w:b/>
          <w:color w:val="000000"/>
          <w:sz w:val="28"/>
        </w:rPr>
        <w:t>»</w:t>
      </w:r>
    </w:p>
    <w:p w14:paraId="71545C44"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4C648740"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47A5877A" w14:textId="77777777" w:rsidR="005D74D4" w:rsidRDefault="005D74D4" w:rsidP="005D74D4">
      <w:pPr>
        <w:rPr>
          <w:b/>
        </w:rPr>
      </w:pPr>
    </w:p>
    <w:p w14:paraId="344B3C5F" w14:textId="77777777" w:rsidR="005D74D4" w:rsidRDefault="005D74D4" w:rsidP="005D74D4">
      <w:pPr>
        <w:rPr>
          <w:b/>
        </w:rPr>
      </w:pPr>
    </w:p>
    <w:tbl>
      <w:tblPr>
        <w:tblW w:w="0" w:type="auto"/>
        <w:tblLook w:val="01E0" w:firstRow="1" w:lastRow="1" w:firstColumn="1" w:lastColumn="1" w:noHBand="0" w:noVBand="0"/>
      </w:tblPr>
      <w:tblGrid>
        <w:gridCol w:w="4789"/>
        <w:gridCol w:w="4781"/>
      </w:tblGrid>
      <w:tr w:rsidR="005D74D4" w:rsidRPr="00D523F3" w14:paraId="62074975" w14:textId="77777777" w:rsidTr="007E629F">
        <w:tc>
          <w:tcPr>
            <w:tcW w:w="4926" w:type="dxa"/>
          </w:tcPr>
          <w:p w14:paraId="4557D550" w14:textId="77777777" w:rsidR="005D74D4" w:rsidRPr="006E7547" w:rsidRDefault="005D74D4" w:rsidP="007E629F">
            <w:pPr>
              <w:spacing w:line="360" w:lineRule="auto"/>
              <w:rPr>
                <w:sz w:val="28"/>
                <w:szCs w:val="28"/>
              </w:rPr>
            </w:pPr>
            <w:r w:rsidRPr="006E7547">
              <w:rPr>
                <w:sz w:val="28"/>
                <w:szCs w:val="28"/>
              </w:rPr>
              <w:t>РАБОТА ПРОВЕРЕНА</w:t>
            </w:r>
          </w:p>
          <w:p w14:paraId="559F3EDE" w14:textId="28353084" w:rsidR="005D74D4" w:rsidRDefault="005D74D4" w:rsidP="007E629F">
            <w:pPr>
              <w:rPr>
                <w:sz w:val="28"/>
                <w:szCs w:val="28"/>
              </w:rPr>
            </w:pPr>
            <w:r w:rsidRPr="006E7547">
              <w:rPr>
                <w:sz w:val="28"/>
                <w:szCs w:val="28"/>
              </w:rPr>
              <w:t>Рецензент</w:t>
            </w:r>
          </w:p>
          <w:p w14:paraId="1B92F0D4" w14:textId="42592FA4" w:rsidR="0077206C" w:rsidRDefault="009A3249" w:rsidP="007E629F">
            <w:pPr>
              <w:rPr>
                <w:sz w:val="28"/>
                <w:szCs w:val="28"/>
              </w:rPr>
            </w:pPr>
            <w:r>
              <w:rPr>
                <w:sz w:val="28"/>
                <w:szCs w:val="28"/>
              </w:rPr>
              <w:t>Начальник отдела с</w:t>
            </w:r>
            <w:r w:rsidR="0077206C">
              <w:rPr>
                <w:sz w:val="28"/>
                <w:szCs w:val="28"/>
              </w:rPr>
              <w:t>уперкомпьютерного моделирования НИУ ВШЭ,</w:t>
            </w:r>
          </w:p>
          <w:p w14:paraId="593BBE90" w14:textId="77777777" w:rsidR="005D74D4" w:rsidRPr="0037396F" w:rsidRDefault="005D74D4" w:rsidP="007E629F">
            <w:pPr>
              <w:rPr>
                <w:sz w:val="28"/>
                <w:szCs w:val="28"/>
              </w:rPr>
            </w:pPr>
            <w:r>
              <w:rPr>
                <w:sz w:val="28"/>
                <w:szCs w:val="28"/>
              </w:rPr>
              <w:t>к.ф.-м.н., доцент</w:t>
            </w:r>
          </w:p>
          <w:p w14:paraId="640A7413" w14:textId="77777777" w:rsidR="005D74D4" w:rsidRPr="006E7547" w:rsidRDefault="005D74D4" w:rsidP="007E629F">
            <w:pPr>
              <w:spacing w:before="120" w:line="360" w:lineRule="auto"/>
              <w:rPr>
                <w:sz w:val="28"/>
                <w:szCs w:val="28"/>
              </w:rPr>
            </w:pPr>
            <w:r w:rsidRPr="0037396F">
              <w:rPr>
                <w:sz w:val="28"/>
                <w:szCs w:val="28"/>
              </w:rPr>
              <w:t xml:space="preserve">_______ </w:t>
            </w:r>
            <w:r>
              <w:rPr>
                <w:sz w:val="28"/>
                <w:szCs w:val="28"/>
              </w:rPr>
              <w:t>П.С</w:t>
            </w:r>
            <w:r w:rsidRPr="0037396F">
              <w:rPr>
                <w:sz w:val="28"/>
                <w:szCs w:val="28"/>
              </w:rPr>
              <w:t>. </w:t>
            </w:r>
            <w:proofErr w:type="spellStart"/>
            <w:r>
              <w:rPr>
                <w:sz w:val="28"/>
                <w:szCs w:val="28"/>
              </w:rPr>
              <w:t>Костенецкий</w:t>
            </w:r>
            <w:proofErr w:type="spellEnd"/>
          </w:p>
          <w:p w14:paraId="0013EDF9" w14:textId="08D845D9" w:rsidR="005D74D4" w:rsidRPr="00605D45" w:rsidRDefault="005D74D4" w:rsidP="007E629F">
            <w:pPr>
              <w:rPr>
                <w:bCs/>
                <w:sz w:val="28"/>
                <w:szCs w:val="28"/>
              </w:rPr>
            </w:pPr>
            <w:r>
              <w:rPr>
                <w:bCs/>
                <w:sz w:val="28"/>
                <w:szCs w:val="28"/>
              </w:rPr>
              <w:t>«</w:t>
            </w:r>
            <w:r w:rsidRPr="006E7547">
              <w:rPr>
                <w:bCs/>
                <w:sz w:val="28"/>
                <w:szCs w:val="28"/>
              </w:rPr>
              <w:t>__</w:t>
            </w:r>
            <w:proofErr w:type="gramStart"/>
            <w:r w:rsidRPr="006E7547">
              <w:rPr>
                <w:bCs/>
                <w:sz w:val="28"/>
                <w:szCs w:val="28"/>
              </w:rPr>
              <w:t>_</w:t>
            </w:r>
            <w:r>
              <w:rPr>
                <w:bCs/>
                <w:sz w:val="28"/>
                <w:szCs w:val="28"/>
              </w:rPr>
              <w:t>»</w:t>
            </w:r>
            <w:r w:rsidRPr="006E7547">
              <w:rPr>
                <w:bCs/>
                <w:sz w:val="28"/>
                <w:szCs w:val="28"/>
              </w:rPr>
              <w:t>_</w:t>
            </w:r>
            <w:proofErr w:type="gramEnd"/>
            <w:r w:rsidRPr="006E7547">
              <w:rPr>
                <w:bCs/>
                <w:sz w:val="28"/>
                <w:szCs w:val="28"/>
              </w:rPr>
              <w:t>______</w:t>
            </w:r>
            <w:r>
              <w:rPr>
                <w:bCs/>
                <w:sz w:val="28"/>
                <w:szCs w:val="28"/>
              </w:rPr>
              <w:t>____</w:t>
            </w:r>
            <w:r w:rsidRPr="006E7547">
              <w:rPr>
                <w:bCs/>
                <w:sz w:val="28"/>
                <w:szCs w:val="28"/>
              </w:rPr>
              <w:t xml:space="preserve">____ </w:t>
            </w:r>
            <w:r w:rsidRPr="006E7547">
              <w:rPr>
                <w:bCs/>
                <w:sz w:val="28"/>
                <w:szCs w:val="28"/>
              </w:rPr>
              <w:fldChar w:fldCharType="begin"/>
            </w:r>
            <w:r w:rsidRPr="006E7547">
              <w:rPr>
                <w:bCs/>
                <w:sz w:val="28"/>
                <w:szCs w:val="28"/>
              </w:rPr>
              <w:instrText xml:space="preserve"> TIME \@ "yyyy" </w:instrText>
            </w:r>
            <w:r w:rsidRPr="006E7547">
              <w:rPr>
                <w:bCs/>
                <w:sz w:val="28"/>
                <w:szCs w:val="28"/>
              </w:rPr>
              <w:fldChar w:fldCharType="separate"/>
            </w:r>
            <w:r w:rsidR="007F5E07">
              <w:rPr>
                <w:bCs/>
                <w:noProof/>
                <w:sz w:val="28"/>
                <w:szCs w:val="28"/>
              </w:rPr>
              <w:t>2024</w:t>
            </w:r>
            <w:r w:rsidRPr="006E7547">
              <w:rPr>
                <w:bCs/>
                <w:sz w:val="28"/>
                <w:szCs w:val="28"/>
              </w:rPr>
              <w:fldChar w:fldCharType="end"/>
            </w:r>
            <w:r w:rsidRPr="006E7547">
              <w:rPr>
                <w:bCs/>
                <w:sz w:val="28"/>
                <w:szCs w:val="28"/>
              </w:rPr>
              <w:t xml:space="preserve"> г.</w:t>
            </w:r>
          </w:p>
        </w:tc>
        <w:tc>
          <w:tcPr>
            <w:tcW w:w="4927" w:type="dxa"/>
          </w:tcPr>
          <w:p w14:paraId="179D209B" w14:textId="77777777" w:rsidR="005D74D4" w:rsidRPr="00605D45" w:rsidRDefault="005D74D4" w:rsidP="007E629F">
            <w:pPr>
              <w:spacing w:line="360" w:lineRule="auto"/>
              <w:ind w:left="446"/>
              <w:rPr>
                <w:sz w:val="28"/>
                <w:szCs w:val="28"/>
              </w:rPr>
            </w:pPr>
            <w:r w:rsidRPr="00605D45">
              <w:rPr>
                <w:sz w:val="28"/>
                <w:szCs w:val="28"/>
              </w:rPr>
              <w:t>ДОПУСТИТЬ К ЗАЩИТЕ</w:t>
            </w:r>
          </w:p>
          <w:p w14:paraId="01F8A82A" w14:textId="77777777" w:rsidR="005D74D4" w:rsidRPr="00605D45" w:rsidRDefault="005D74D4" w:rsidP="007E629F">
            <w:pPr>
              <w:ind w:left="446"/>
              <w:rPr>
                <w:sz w:val="28"/>
                <w:szCs w:val="28"/>
              </w:rPr>
            </w:pPr>
            <w:r>
              <w:rPr>
                <w:sz w:val="28"/>
                <w:szCs w:val="28"/>
              </w:rPr>
              <w:t>Заведующий кафедрой, д.ф.-м.н., профессор</w:t>
            </w:r>
          </w:p>
          <w:p w14:paraId="3B5809D3" w14:textId="77777777" w:rsidR="005D74D4" w:rsidRPr="00605D45" w:rsidRDefault="005D74D4" w:rsidP="007E629F">
            <w:pPr>
              <w:spacing w:before="120" w:line="360" w:lineRule="auto"/>
              <w:ind w:left="446"/>
              <w:rPr>
                <w:bCs/>
                <w:sz w:val="28"/>
                <w:szCs w:val="28"/>
              </w:rPr>
            </w:pPr>
            <w:r>
              <w:rPr>
                <w:sz w:val="28"/>
                <w:szCs w:val="28"/>
              </w:rPr>
              <w:t>__________</w:t>
            </w:r>
            <w:r w:rsidRPr="00605D45">
              <w:rPr>
                <w:bCs/>
                <w:sz w:val="28"/>
                <w:szCs w:val="28"/>
              </w:rPr>
              <w:t xml:space="preserve"> </w:t>
            </w:r>
            <w:proofErr w:type="gramStart"/>
            <w:r w:rsidRPr="00605D45">
              <w:rPr>
                <w:bCs/>
                <w:sz w:val="28"/>
                <w:szCs w:val="28"/>
              </w:rPr>
              <w:t>Л.Б.</w:t>
            </w:r>
            <w:proofErr w:type="gramEnd"/>
            <w:r w:rsidRPr="00553D91">
              <w:rPr>
                <w:bCs/>
                <w:sz w:val="28"/>
                <w:szCs w:val="28"/>
              </w:rPr>
              <w:t xml:space="preserve"> </w:t>
            </w:r>
            <w:r w:rsidRPr="00605D45">
              <w:rPr>
                <w:bCs/>
                <w:sz w:val="28"/>
                <w:szCs w:val="28"/>
              </w:rPr>
              <w:t>Соколинский</w:t>
            </w:r>
          </w:p>
          <w:p w14:paraId="3B7DBEA3" w14:textId="4001CB48" w:rsidR="005D74D4" w:rsidRPr="00605D45" w:rsidRDefault="005D74D4" w:rsidP="007E629F">
            <w:pPr>
              <w:ind w:left="446"/>
              <w:rPr>
                <w:bCs/>
                <w:sz w:val="28"/>
                <w:szCs w:val="28"/>
              </w:rPr>
            </w:pPr>
            <w:r>
              <w:rPr>
                <w:bCs/>
                <w:sz w:val="28"/>
                <w:szCs w:val="28"/>
              </w:rPr>
              <w:t>«</w:t>
            </w:r>
            <w:r w:rsidRPr="00605D45">
              <w:rPr>
                <w:bCs/>
                <w:sz w:val="28"/>
                <w:szCs w:val="28"/>
              </w:rPr>
              <w:t>__</w:t>
            </w:r>
            <w:proofErr w:type="gramStart"/>
            <w:r w:rsidRPr="00605D45">
              <w:rPr>
                <w:bCs/>
                <w:sz w:val="28"/>
                <w:szCs w:val="28"/>
              </w:rPr>
              <w:t>_</w:t>
            </w:r>
            <w:r>
              <w:rPr>
                <w:bCs/>
                <w:sz w:val="28"/>
                <w:szCs w:val="28"/>
              </w:rPr>
              <w:t>»</w:t>
            </w:r>
            <w:r w:rsidRPr="00605D45">
              <w:rPr>
                <w:bCs/>
                <w:sz w:val="28"/>
                <w:szCs w:val="28"/>
              </w:rPr>
              <w:t>_</w:t>
            </w:r>
            <w:proofErr w:type="gramEnd"/>
            <w:r w:rsidRPr="00605D45">
              <w:rPr>
                <w:bCs/>
                <w:sz w:val="28"/>
                <w:szCs w:val="28"/>
              </w:rPr>
              <w:t xml:space="preserve">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7F5E07">
              <w:rPr>
                <w:bCs/>
                <w:noProof/>
                <w:sz w:val="28"/>
                <w:szCs w:val="28"/>
              </w:rPr>
              <w:t>2024</w:t>
            </w:r>
            <w:r w:rsidRPr="00605D45">
              <w:rPr>
                <w:bCs/>
                <w:sz w:val="28"/>
                <w:szCs w:val="28"/>
              </w:rPr>
              <w:fldChar w:fldCharType="end"/>
            </w:r>
            <w:r w:rsidRPr="00605D45">
              <w:rPr>
                <w:bCs/>
                <w:sz w:val="28"/>
                <w:szCs w:val="28"/>
              </w:rPr>
              <w:t xml:space="preserve"> г.</w:t>
            </w:r>
          </w:p>
        </w:tc>
      </w:tr>
    </w:tbl>
    <w:p w14:paraId="4C99E9F7" w14:textId="77777777" w:rsidR="005D74D4" w:rsidRDefault="005D74D4" w:rsidP="005D74D4">
      <w:pPr>
        <w:rPr>
          <w:b/>
        </w:rPr>
      </w:pPr>
    </w:p>
    <w:p w14:paraId="47B1881D" w14:textId="77777777" w:rsidR="005D74D4" w:rsidRDefault="005D74D4" w:rsidP="005D74D4">
      <w:pPr>
        <w:rPr>
          <w:b/>
        </w:rPr>
      </w:pPr>
    </w:p>
    <w:p w14:paraId="00BFA325" w14:textId="77777777" w:rsidR="005D74D4" w:rsidRDefault="005D74D4" w:rsidP="005D74D4">
      <w:pPr>
        <w:rPr>
          <w:b/>
        </w:rPr>
      </w:pPr>
    </w:p>
    <w:p w14:paraId="52E2776A" w14:textId="77777777" w:rsidR="005D74D4" w:rsidRDefault="005D74D4" w:rsidP="005D74D4">
      <w:pPr>
        <w:rPr>
          <w:b/>
        </w:rPr>
      </w:pPr>
    </w:p>
    <w:p w14:paraId="550C0775" w14:textId="77777777" w:rsidR="005D74D4" w:rsidRDefault="005D74D4" w:rsidP="005D74D4">
      <w:pPr>
        <w:rPr>
          <w:b/>
        </w:rPr>
      </w:pPr>
    </w:p>
    <w:p w14:paraId="4986F2AA" w14:textId="77777777" w:rsidR="005D74D4" w:rsidRPr="000268D1" w:rsidRDefault="005D74D4" w:rsidP="005D74D4">
      <w:pPr>
        <w:jc w:val="center"/>
        <w:rPr>
          <w:b/>
        </w:rPr>
      </w:pPr>
      <w:r>
        <w:rPr>
          <w:b/>
          <w:sz w:val="32"/>
          <w:szCs w:val="32"/>
        </w:rPr>
        <w:t>Разработка веб-приложения для генерации музыки</w:t>
      </w:r>
    </w:p>
    <w:p w14:paraId="59183175" w14:textId="77777777" w:rsidR="005D74D4" w:rsidRDefault="005D74D4" w:rsidP="005D74D4">
      <w:pPr>
        <w:rPr>
          <w:b/>
        </w:rPr>
      </w:pPr>
    </w:p>
    <w:p w14:paraId="102E3D35" w14:textId="77777777" w:rsidR="005D74D4" w:rsidRPr="001B18F8" w:rsidRDefault="005D74D4" w:rsidP="005D74D4">
      <w:pPr>
        <w:rPr>
          <w:b/>
        </w:rPr>
      </w:pPr>
    </w:p>
    <w:p w14:paraId="58EEDCB7" w14:textId="77777777" w:rsidR="005D74D4" w:rsidRPr="00BA6823" w:rsidRDefault="005D74D4" w:rsidP="005D74D4">
      <w:pPr>
        <w:jc w:val="center"/>
        <w:rPr>
          <w:bCs/>
          <w:sz w:val="28"/>
          <w:szCs w:val="28"/>
        </w:rPr>
      </w:pPr>
      <w:r w:rsidRPr="00BA6823">
        <w:rPr>
          <w:bCs/>
          <w:sz w:val="28"/>
          <w:szCs w:val="28"/>
        </w:rPr>
        <w:t>ВЫПУСКНАЯ КВАЛИФИКАЦИОННАЯ РАБОТА</w:t>
      </w:r>
    </w:p>
    <w:p w14:paraId="5E9636BD" w14:textId="69B5714F" w:rsidR="005D74D4" w:rsidRPr="000B4ADD" w:rsidRDefault="005D74D4" w:rsidP="005D74D4">
      <w:pPr>
        <w:ind w:left="561" w:right="655"/>
        <w:jc w:val="center"/>
        <w:rPr>
          <w:sz w:val="28"/>
          <w:szCs w:val="28"/>
        </w:rPr>
      </w:pPr>
      <w:r>
        <w:rPr>
          <w:bCs/>
          <w:sz w:val="28"/>
          <w:szCs w:val="28"/>
        </w:rPr>
        <w:t xml:space="preserve">ЮУрГУ – </w:t>
      </w:r>
      <w:r w:rsidRPr="0037396F">
        <w:rPr>
          <w:bCs/>
          <w:sz w:val="28"/>
          <w:szCs w:val="28"/>
        </w:rPr>
        <w:t>09.04.04</w:t>
      </w:r>
      <w:r w:rsidRPr="00F0042C">
        <w:rPr>
          <w:bCs/>
          <w:sz w:val="28"/>
          <w:szCs w:val="28"/>
        </w:rPr>
        <w:t>.</w:t>
      </w:r>
      <w:r w:rsidRPr="00F0042C">
        <w:rPr>
          <w:sz w:val="28"/>
          <w:szCs w:val="28"/>
        </w:rPr>
        <w:fldChar w:fldCharType="begin"/>
      </w:r>
      <w:r w:rsidRPr="00F0042C">
        <w:rPr>
          <w:sz w:val="28"/>
          <w:szCs w:val="28"/>
        </w:rPr>
        <w:instrText xml:space="preserve"> TIME \@ "yyyy" </w:instrText>
      </w:r>
      <w:r w:rsidRPr="00F0042C">
        <w:rPr>
          <w:sz w:val="28"/>
          <w:szCs w:val="28"/>
        </w:rPr>
        <w:fldChar w:fldCharType="separate"/>
      </w:r>
      <w:r w:rsidR="007F5E07">
        <w:rPr>
          <w:noProof/>
          <w:sz w:val="28"/>
          <w:szCs w:val="28"/>
        </w:rPr>
        <w:t>2024</w:t>
      </w:r>
      <w:r w:rsidRPr="00F0042C">
        <w:rPr>
          <w:sz w:val="28"/>
          <w:szCs w:val="28"/>
        </w:rPr>
        <w:fldChar w:fldCharType="end"/>
      </w:r>
      <w:r w:rsidRPr="0037396F">
        <w:rPr>
          <w:sz w:val="28"/>
          <w:szCs w:val="28"/>
        </w:rPr>
        <w:t>.308-1492</w:t>
      </w:r>
      <w:r>
        <w:rPr>
          <w:sz w:val="28"/>
          <w:szCs w:val="28"/>
        </w:rPr>
        <w:t>.ВКР</w:t>
      </w:r>
    </w:p>
    <w:p w14:paraId="43BEDDD5" w14:textId="77777777" w:rsidR="005D74D4" w:rsidRPr="001B18F8" w:rsidRDefault="005D74D4" w:rsidP="005D74D4">
      <w:pPr>
        <w:rPr>
          <w:b/>
        </w:rPr>
      </w:pPr>
    </w:p>
    <w:p w14:paraId="0C5100CF" w14:textId="77777777" w:rsidR="005D74D4" w:rsidRDefault="005D74D4" w:rsidP="005D74D4">
      <w:pPr>
        <w:rPr>
          <w:b/>
        </w:rPr>
      </w:pPr>
    </w:p>
    <w:p w14:paraId="1A98C32B" w14:textId="77777777" w:rsidR="005D74D4" w:rsidRDefault="005D74D4" w:rsidP="005D74D4">
      <w:pPr>
        <w:rPr>
          <w:b/>
        </w:rPr>
      </w:pPr>
    </w:p>
    <w:p w14:paraId="71840469" w14:textId="77777777" w:rsidR="005D74D4" w:rsidRDefault="005D74D4" w:rsidP="005D74D4">
      <w:pPr>
        <w:rPr>
          <w:b/>
        </w:rPr>
      </w:pPr>
    </w:p>
    <w:p w14:paraId="70AA2E65" w14:textId="77777777" w:rsidR="005D74D4" w:rsidRPr="001B18F8" w:rsidRDefault="005D74D4" w:rsidP="005D74D4">
      <w:pPr>
        <w:rPr>
          <w:b/>
        </w:rPr>
      </w:pPr>
    </w:p>
    <w:tbl>
      <w:tblPr>
        <w:tblW w:w="10173" w:type="dxa"/>
        <w:tblLook w:val="01E0" w:firstRow="1" w:lastRow="1" w:firstColumn="1" w:lastColumn="1" w:noHBand="0" w:noVBand="0"/>
      </w:tblPr>
      <w:tblGrid>
        <w:gridCol w:w="4926"/>
        <w:gridCol w:w="5247"/>
      </w:tblGrid>
      <w:tr w:rsidR="005D74D4" w:rsidRPr="00D523F3" w14:paraId="4509813E" w14:textId="77777777" w:rsidTr="007E629F">
        <w:tc>
          <w:tcPr>
            <w:tcW w:w="4926" w:type="dxa"/>
          </w:tcPr>
          <w:p w14:paraId="4BC2DB71" w14:textId="77777777" w:rsidR="005D74D4" w:rsidRPr="00605D45" w:rsidRDefault="005D74D4" w:rsidP="007E629F">
            <w:pPr>
              <w:contextualSpacing/>
              <w:rPr>
                <w:b/>
                <w:sz w:val="28"/>
                <w:szCs w:val="28"/>
              </w:rPr>
            </w:pPr>
          </w:p>
        </w:tc>
        <w:tc>
          <w:tcPr>
            <w:tcW w:w="5247" w:type="dxa"/>
          </w:tcPr>
          <w:p w14:paraId="0D69568B" w14:textId="77777777" w:rsidR="005D74D4" w:rsidRPr="00605D45" w:rsidRDefault="005D74D4" w:rsidP="007E629F">
            <w:pPr>
              <w:ind w:left="36"/>
              <w:contextualSpacing/>
              <w:rPr>
                <w:sz w:val="28"/>
                <w:szCs w:val="28"/>
              </w:rPr>
            </w:pPr>
            <w:r w:rsidRPr="00605D45">
              <w:rPr>
                <w:sz w:val="28"/>
                <w:szCs w:val="28"/>
              </w:rPr>
              <w:t>Научный руководитель</w:t>
            </w:r>
            <w:r>
              <w:rPr>
                <w:sz w:val="28"/>
                <w:szCs w:val="28"/>
              </w:rPr>
              <w:t>,</w:t>
            </w:r>
          </w:p>
          <w:p w14:paraId="1D29D9D5" w14:textId="77777777" w:rsidR="005D74D4" w:rsidRPr="002F7BD1" w:rsidRDefault="005D74D4" w:rsidP="007E629F">
            <w:pPr>
              <w:ind w:left="36"/>
              <w:contextualSpacing/>
              <w:rPr>
                <w:sz w:val="28"/>
                <w:szCs w:val="28"/>
              </w:rPr>
            </w:pPr>
            <w:r w:rsidRPr="0037396F">
              <w:rPr>
                <w:sz w:val="28"/>
                <w:szCs w:val="28"/>
              </w:rPr>
              <w:t xml:space="preserve">доцент кафедры СП, к.ф.-м.н., доцент __________ </w:t>
            </w:r>
            <w:proofErr w:type="gramStart"/>
            <w:r w:rsidRPr="0037396F">
              <w:rPr>
                <w:sz w:val="28"/>
                <w:szCs w:val="28"/>
              </w:rPr>
              <w:t>Г.И.</w:t>
            </w:r>
            <w:proofErr w:type="gramEnd"/>
            <w:r>
              <w:rPr>
                <w:sz w:val="28"/>
                <w:szCs w:val="28"/>
              </w:rPr>
              <w:t> Радченко</w:t>
            </w:r>
          </w:p>
          <w:p w14:paraId="699670DB" w14:textId="77777777" w:rsidR="005D74D4" w:rsidRPr="00605D45" w:rsidRDefault="005D74D4" w:rsidP="007E629F">
            <w:pPr>
              <w:ind w:left="36"/>
              <w:contextualSpacing/>
              <w:rPr>
                <w:sz w:val="28"/>
                <w:szCs w:val="28"/>
              </w:rPr>
            </w:pPr>
          </w:p>
          <w:p w14:paraId="4B746F67" w14:textId="77777777" w:rsidR="005D74D4" w:rsidRPr="00605D45" w:rsidRDefault="005D74D4" w:rsidP="007E629F">
            <w:pPr>
              <w:ind w:left="36"/>
              <w:contextualSpacing/>
              <w:rPr>
                <w:sz w:val="28"/>
                <w:szCs w:val="28"/>
              </w:rPr>
            </w:pPr>
            <w:r w:rsidRPr="00605D45">
              <w:rPr>
                <w:sz w:val="28"/>
                <w:szCs w:val="28"/>
              </w:rPr>
              <w:t>Автор работы,</w:t>
            </w:r>
            <w:r w:rsidRPr="00605D45">
              <w:rPr>
                <w:sz w:val="28"/>
                <w:szCs w:val="28"/>
              </w:rPr>
              <w:br/>
              <w:t xml:space="preserve">студент группы </w:t>
            </w:r>
            <w:r>
              <w:rPr>
                <w:sz w:val="28"/>
                <w:szCs w:val="28"/>
              </w:rPr>
              <w:t>КЭ-22</w:t>
            </w:r>
            <w:r w:rsidRPr="0037396F">
              <w:rPr>
                <w:sz w:val="28"/>
                <w:szCs w:val="28"/>
              </w:rPr>
              <w:t>9</w:t>
            </w:r>
          </w:p>
          <w:p w14:paraId="4CE2A732" w14:textId="77777777" w:rsidR="005D74D4" w:rsidRDefault="005D74D4" w:rsidP="007E629F">
            <w:pPr>
              <w:ind w:left="36"/>
              <w:contextualSpacing/>
              <w:rPr>
                <w:sz w:val="28"/>
                <w:szCs w:val="28"/>
              </w:rPr>
            </w:pPr>
            <w:r>
              <w:rPr>
                <w:sz w:val="28"/>
                <w:szCs w:val="28"/>
              </w:rPr>
              <w:t xml:space="preserve">__________ </w:t>
            </w:r>
            <w:r w:rsidRPr="0037396F">
              <w:rPr>
                <w:sz w:val="28"/>
                <w:szCs w:val="28"/>
              </w:rPr>
              <w:t>Д.В. </w:t>
            </w:r>
            <w:proofErr w:type="spellStart"/>
            <w:r>
              <w:rPr>
                <w:sz w:val="28"/>
                <w:szCs w:val="28"/>
              </w:rPr>
              <w:t>Кутюшкин</w:t>
            </w:r>
            <w:proofErr w:type="spellEnd"/>
          </w:p>
          <w:p w14:paraId="2E350EC5" w14:textId="77777777" w:rsidR="005D74D4" w:rsidRDefault="005D74D4" w:rsidP="007E629F">
            <w:pPr>
              <w:ind w:left="36"/>
              <w:contextualSpacing/>
              <w:rPr>
                <w:sz w:val="28"/>
                <w:szCs w:val="28"/>
              </w:rPr>
            </w:pPr>
          </w:p>
          <w:p w14:paraId="44845ABB" w14:textId="77777777" w:rsidR="005D74D4" w:rsidRPr="00A6405D" w:rsidRDefault="005D74D4" w:rsidP="007E629F">
            <w:pPr>
              <w:contextualSpacing/>
              <w:rPr>
                <w:sz w:val="28"/>
                <w:szCs w:val="28"/>
              </w:rPr>
            </w:pPr>
            <w:r w:rsidRPr="00A6405D">
              <w:rPr>
                <w:sz w:val="28"/>
                <w:szCs w:val="28"/>
              </w:rPr>
              <w:t>Ученый секретарь</w:t>
            </w:r>
          </w:p>
          <w:p w14:paraId="2499967F" w14:textId="77777777" w:rsidR="005D74D4" w:rsidRPr="00A6405D" w:rsidRDefault="005D74D4" w:rsidP="007E629F">
            <w:pPr>
              <w:contextualSpacing/>
              <w:rPr>
                <w:sz w:val="28"/>
                <w:szCs w:val="28"/>
              </w:rPr>
            </w:pPr>
            <w:r w:rsidRPr="00A6405D">
              <w:rPr>
                <w:sz w:val="28"/>
                <w:szCs w:val="28"/>
              </w:rPr>
              <w:t>(</w:t>
            </w:r>
            <w:proofErr w:type="spellStart"/>
            <w:r w:rsidRPr="00A6405D">
              <w:rPr>
                <w:sz w:val="28"/>
                <w:szCs w:val="28"/>
              </w:rPr>
              <w:t>нормоконтролер</w:t>
            </w:r>
            <w:proofErr w:type="spellEnd"/>
            <w:r w:rsidRPr="00A6405D">
              <w:rPr>
                <w:sz w:val="28"/>
                <w:szCs w:val="28"/>
              </w:rPr>
              <w:t>)</w:t>
            </w:r>
          </w:p>
          <w:p w14:paraId="332F4275" w14:textId="77777777" w:rsidR="005D74D4" w:rsidRPr="00605D45" w:rsidRDefault="005D74D4" w:rsidP="007E629F">
            <w:pPr>
              <w:contextualSpacing/>
              <w:rPr>
                <w:sz w:val="28"/>
                <w:szCs w:val="28"/>
              </w:rPr>
            </w:pPr>
            <w:r>
              <w:rPr>
                <w:sz w:val="28"/>
                <w:szCs w:val="28"/>
              </w:rPr>
              <w:t xml:space="preserve">_____________ </w:t>
            </w:r>
            <w:proofErr w:type="gramStart"/>
            <w:r w:rsidRPr="00A6405D">
              <w:rPr>
                <w:sz w:val="28"/>
                <w:szCs w:val="28"/>
              </w:rPr>
              <w:t>И.Д.</w:t>
            </w:r>
            <w:proofErr w:type="gramEnd"/>
            <w:r w:rsidRPr="00A6405D">
              <w:rPr>
                <w:sz w:val="28"/>
                <w:szCs w:val="28"/>
              </w:rPr>
              <w:t> Володченко</w:t>
            </w:r>
          </w:p>
          <w:p w14:paraId="37153E73" w14:textId="0280283C" w:rsidR="005D74D4" w:rsidRPr="00860522" w:rsidRDefault="005D74D4" w:rsidP="007E629F">
            <w:pPr>
              <w:ind w:left="36"/>
              <w:contextualSpacing/>
              <w:rPr>
                <w:sz w:val="28"/>
                <w:szCs w:val="28"/>
              </w:rPr>
            </w:pPr>
            <w:r>
              <w:rPr>
                <w:bCs/>
                <w:sz w:val="28"/>
                <w:szCs w:val="28"/>
              </w:rPr>
              <w:t>«</w:t>
            </w:r>
            <w:r w:rsidRPr="00605D45">
              <w:rPr>
                <w:bCs/>
                <w:sz w:val="28"/>
                <w:szCs w:val="28"/>
              </w:rPr>
              <w:t>__</w:t>
            </w:r>
            <w:proofErr w:type="gramStart"/>
            <w:r w:rsidRPr="00605D45">
              <w:rPr>
                <w:bCs/>
                <w:sz w:val="28"/>
                <w:szCs w:val="28"/>
              </w:rPr>
              <w:t>_</w:t>
            </w:r>
            <w:r>
              <w:rPr>
                <w:bCs/>
                <w:sz w:val="28"/>
                <w:szCs w:val="28"/>
              </w:rPr>
              <w:t>»</w:t>
            </w:r>
            <w:r w:rsidRPr="00605D45">
              <w:rPr>
                <w:bCs/>
                <w:sz w:val="28"/>
                <w:szCs w:val="28"/>
              </w:rPr>
              <w:t>_</w:t>
            </w:r>
            <w:proofErr w:type="gramEnd"/>
            <w:r w:rsidRPr="00605D45">
              <w:rPr>
                <w:bCs/>
                <w:sz w:val="28"/>
                <w:szCs w:val="28"/>
              </w:rPr>
              <w:t xml:space="preserve">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7F5E07">
              <w:rPr>
                <w:bCs/>
                <w:noProof/>
                <w:sz w:val="28"/>
                <w:szCs w:val="28"/>
              </w:rPr>
              <w:t>2024</w:t>
            </w:r>
            <w:r w:rsidRPr="00605D45">
              <w:rPr>
                <w:bCs/>
                <w:sz w:val="28"/>
                <w:szCs w:val="28"/>
              </w:rPr>
              <w:fldChar w:fldCharType="end"/>
            </w:r>
            <w:r w:rsidRPr="00605D45">
              <w:rPr>
                <w:bCs/>
                <w:sz w:val="28"/>
                <w:szCs w:val="28"/>
              </w:rPr>
              <w:t xml:space="preserve"> г.</w:t>
            </w:r>
          </w:p>
        </w:tc>
      </w:tr>
    </w:tbl>
    <w:p w14:paraId="18AFFB99" w14:textId="77777777" w:rsidR="005D74D4" w:rsidRDefault="005D74D4" w:rsidP="005D74D4">
      <w:pPr>
        <w:rPr>
          <w:b/>
        </w:rPr>
      </w:pPr>
    </w:p>
    <w:p w14:paraId="3253C86B" w14:textId="77777777" w:rsidR="005D74D4" w:rsidRDefault="005D74D4" w:rsidP="005D74D4">
      <w:pPr>
        <w:rPr>
          <w:b/>
        </w:rPr>
      </w:pPr>
    </w:p>
    <w:p w14:paraId="533C6E50" w14:textId="77777777" w:rsidR="005D74D4" w:rsidRDefault="005D74D4" w:rsidP="005D74D4">
      <w:pPr>
        <w:rPr>
          <w:b/>
        </w:rPr>
      </w:pPr>
    </w:p>
    <w:p w14:paraId="2C510F36" w14:textId="73190938" w:rsidR="005D74D4" w:rsidRDefault="005D74D4" w:rsidP="005D74D4">
      <w:pPr>
        <w:rPr>
          <w:b/>
        </w:rPr>
      </w:pPr>
    </w:p>
    <w:p w14:paraId="3CC1644F" w14:textId="563A8276" w:rsidR="005D74D4" w:rsidRPr="0037396F" w:rsidRDefault="005D74D4" w:rsidP="005D74D4">
      <w:pPr>
        <w:ind w:left="709" w:hanging="709"/>
        <w:jc w:val="center"/>
        <w:rPr>
          <w:sz w:val="28"/>
          <w:szCs w:val="28"/>
        </w:rPr>
      </w:pPr>
      <w:r w:rsidRPr="00D94471">
        <w:rPr>
          <w:sz w:val="28"/>
          <w:szCs w:val="28"/>
        </w:rPr>
        <w:t xml:space="preserve">Челябинск, </w:t>
      </w:r>
      <w:r w:rsidRPr="00D94471">
        <w:rPr>
          <w:sz w:val="28"/>
          <w:szCs w:val="28"/>
        </w:rPr>
        <w:fldChar w:fldCharType="begin"/>
      </w:r>
      <w:r w:rsidRPr="00D94471">
        <w:rPr>
          <w:sz w:val="28"/>
          <w:szCs w:val="28"/>
        </w:rPr>
        <w:instrText xml:space="preserve"> TIME \@ "yyyy" </w:instrText>
      </w:r>
      <w:r w:rsidRPr="00D94471">
        <w:rPr>
          <w:sz w:val="28"/>
          <w:szCs w:val="28"/>
        </w:rPr>
        <w:fldChar w:fldCharType="separate"/>
      </w:r>
      <w:r w:rsidR="007F5E07">
        <w:rPr>
          <w:noProof/>
          <w:sz w:val="28"/>
          <w:szCs w:val="28"/>
        </w:rPr>
        <w:t>2024</w:t>
      </w:r>
      <w:r w:rsidRPr="00D94471">
        <w:rPr>
          <w:sz w:val="28"/>
          <w:szCs w:val="28"/>
        </w:rPr>
        <w:fldChar w:fldCharType="end"/>
      </w:r>
      <w:r>
        <w:rPr>
          <w:sz w:val="28"/>
          <w:szCs w:val="28"/>
        </w:rPr>
        <w:t xml:space="preserve"> г.</w:t>
      </w:r>
      <w:r w:rsidRPr="0037396F">
        <w:rPr>
          <w:sz w:val="28"/>
          <w:szCs w:val="28"/>
        </w:rPr>
        <w:br w:type="page"/>
      </w:r>
    </w:p>
    <w:p w14:paraId="6231EE6F"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lastRenderedPageBreak/>
        <w:t>МИНИСТЕРСТВО НАУКИ И ВЫСШЕГ</w:t>
      </w:r>
      <w:r>
        <w:rPr>
          <w:color w:val="000000"/>
          <w:sz w:val="24"/>
        </w:rPr>
        <w:t>О ОБРАЗОВАНИЯ РОССИЙСКОЙ ФЕДЕРА</w:t>
      </w:r>
      <w:r w:rsidRPr="00FE2DE4">
        <w:rPr>
          <w:color w:val="000000"/>
          <w:sz w:val="24"/>
        </w:rPr>
        <w:t>ЦИИ</w:t>
      </w:r>
    </w:p>
    <w:p w14:paraId="3094F9F5"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5E45F97A"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Южно-Уральский государственный университет</w:t>
      </w:r>
    </w:p>
    <w:p w14:paraId="3D80B67B" w14:textId="77777777" w:rsidR="005D74D4" w:rsidRPr="00D177FE" w:rsidRDefault="005D74D4" w:rsidP="005D74D4">
      <w:pPr>
        <w:autoSpaceDE w:val="0"/>
        <w:autoSpaceDN w:val="0"/>
        <w:adjustRightInd w:val="0"/>
        <w:jc w:val="center"/>
        <w:rPr>
          <w:b/>
          <w:color w:val="000000"/>
          <w:sz w:val="28"/>
        </w:rPr>
      </w:pPr>
      <w:r w:rsidRPr="00D177FE">
        <w:rPr>
          <w:b/>
          <w:color w:val="000000"/>
          <w:sz w:val="28"/>
        </w:rPr>
        <w:t>(национальный исследовательский университет)</w:t>
      </w:r>
      <w:r>
        <w:rPr>
          <w:b/>
          <w:color w:val="000000"/>
          <w:sz w:val="28"/>
        </w:rPr>
        <w:t>»</w:t>
      </w:r>
    </w:p>
    <w:p w14:paraId="0DE55B83"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32F4675D"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652E2C28" w14:textId="77777777" w:rsidR="005D74D4" w:rsidRDefault="005D74D4" w:rsidP="005D74D4">
      <w:pPr>
        <w:rPr>
          <w:b/>
        </w:rPr>
      </w:pPr>
    </w:p>
    <w:p w14:paraId="3760DE69" w14:textId="77777777" w:rsidR="005D74D4" w:rsidRDefault="005D74D4" w:rsidP="005D74D4">
      <w:pPr>
        <w:rPr>
          <w:b/>
        </w:rPr>
      </w:pPr>
    </w:p>
    <w:p w14:paraId="1A4140DB" w14:textId="77777777" w:rsidR="005D74D4" w:rsidRPr="00751C35" w:rsidRDefault="005D74D4" w:rsidP="005D74D4">
      <w:pPr>
        <w:ind w:left="5670"/>
        <w:rPr>
          <w:sz w:val="28"/>
          <w:szCs w:val="28"/>
        </w:rPr>
      </w:pPr>
      <w:r w:rsidRPr="00751C35">
        <w:rPr>
          <w:sz w:val="28"/>
          <w:szCs w:val="28"/>
        </w:rPr>
        <w:t>УТВЕРЖДАЮ</w:t>
      </w:r>
    </w:p>
    <w:p w14:paraId="5461DBD0" w14:textId="77777777" w:rsidR="005D74D4" w:rsidRPr="00751C35" w:rsidRDefault="005D74D4" w:rsidP="005D74D4">
      <w:pPr>
        <w:ind w:left="5670"/>
        <w:rPr>
          <w:sz w:val="28"/>
          <w:szCs w:val="28"/>
        </w:rPr>
      </w:pPr>
      <w:r w:rsidRPr="00751C35">
        <w:rPr>
          <w:sz w:val="28"/>
          <w:szCs w:val="28"/>
        </w:rPr>
        <w:t>Зав. кафедрой СП</w:t>
      </w:r>
    </w:p>
    <w:p w14:paraId="493A94A0" w14:textId="77777777" w:rsidR="005D74D4" w:rsidRPr="00751C35" w:rsidRDefault="005D74D4" w:rsidP="005D74D4">
      <w:pPr>
        <w:spacing w:before="120" w:line="360" w:lineRule="auto"/>
        <w:ind w:left="5670"/>
        <w:rPr>
          <w:bCs/>
          <w:sz w:val="28"/>
          <w:szCs w:val="28"/>
        </w:rPr>
      </w:pPr>
      <w:r w:rsidRPr="00751C35">
        <w:rPr>
          <w:bCs/>
          <w:sz w:val="28"/>
          <w:szCs w:val="28"/>
        </w:rPr>
        <w:t xml:space="preserve">__________ </w:t>
      </w:r>
      <w:proofErr w:type="gramStart"/>
      <w:r w:rsidRPr="00751C35">
        <w:rPr>
          <w:bCs/>
          <w:sz w:val="28"/>
          <w:szCs w:val="28"/>
        </w:rPr>
        <w:t>Л.Б.</w:t>
      </w:r>
      <w:proofErr w:type="gramEnd"/>
      <w:r w:rsidRPr="00751C35">
        <w:rPr>
          <w:bCs/>
          <w:sz w:val="28"/>
          <w:szCs w:val="28"/>
        </w:rPr>
        <w:t> Соколинский</w:t>
      </w:r>
    </w:p>
    <w:p w14:paraId="6764A4B3" w14:textId="7207A8B0" w:rsidR="005D74D4" w:rsidRPr="00751C35" w:rsidRDefault="005D74D4" w:rsidP="005D74D4">
      <w:pPr>
        <w:ind w:left="5670"/>
        <w:rPr>
          <w:bCs/>
          <w:sz w:val="28"/>
          <w:szCs w:val="28"/>
        </w:rPr>
      </w:pPr>
      <w:r w:rsidRPr="009A793A">
        <w:rPr>
          <w:bCs/>
          <w:sz w:val="28"/>
          <w:szCs w:val="28"/>
        </w:rPr>
        <w:t>29.01.</w:t>
      </w:r>
      <w:r w:rsidRPr="009A793A">
        <w:rPr>
          <w:sz w:val="28"/>
          <w:szCs w:val="28"/>
        </w:rPr>
        <w:fldChar w:fldCharType="begin"/>
      </w:r>
      <w:r w:rsidRPr="009A793A">
        <w:rPr>
          <w:sz w:val="28"/>
          <w:szCs w:val="28"/>
        </w:rPr>
        <w:instrText xml:space="preserve"> TIME \@ "yyyy" </w:instrText>
      </w:r>
      <w:r w:rsidRPr="009A793A">
        <w:rPr>
          <w:sz w:val="28"/>
          <w:szCs w:val="28"/>
        </w:rPr>
        <w:fldChar w:fldCharType="separate"/>
      </w:r>
      <w:r w:rsidR="007F5E07">
        <w:rPr>
          <w:noProof/>
          <w:sz w:val="28"/>
          <w:szCs w:val="28"/>
        </w:rPr>
        <w:t>2024</w:t>
      </w:r>
      <w:r w:rsidRPr="009A793A">
        <w:rPr>
          <w:sz w:val="28"/>
          <w:szCs w:val="28"/>
        </w:rPr>
        <w:fldChar w:fldCharType="end"/>
      </w:r>
      <w:r w:rsidRPr="009A793A">
        <w:rPr>
          <w:sz w:val="28"/>
          <w:szCs w:val="28"/>
        </w:rPr>
        <w:t xml:space="preserve"> г.</w:t>
      </w:r>
    </w:p>
    <w:p w14:paraId="1B0F5A6B" w14:textId="77777777" w:rsidR="005D74D4" w:rsidRDefault="005D74D4" w:rsidP="005D74D4">
      <w:pPr>
        <w:rPr>
          <w:bCs/>
          <w:sz w:val="26"/>
          <w:szCs w:val="26"/>
        </w:rPr>
      </w:pPr>
    </w:p>
    <w:p w14:paraId="370C8A39" w14:textId="77777777" w:rsidR="005D74D4" w:rsidRPr="00F5060A" w:rsidRDefault="005D74D4" w:rsidP="005D74D4">
      <w:pPr>
        <w:rPr>
          <w:bCs/>
          <w:sz w:val="26"/>
          <w:szCs w:val="26"/>
        </w:rPr>
      </w:pPr>
    </w:p>
    <w:p w14:paraId="771F6DE4" w14:textId="77777777" w:rsidR="005D74D4" w:rsidRPr="00595602" w:rsidRDefault="005D74D4" w:rsidP="005D74D4">
      <w:pPr>
        <w:jc w:val="center"/>
        <w:rPr>
          <w:b/>
          <w:bCs/>
          <w:sz w:val="28"/>
          <w:szCs w:val="28"/>
        </w:rPr>
      </w:pPr>
      <w:r w:rsidRPr="003E773F">
        <w:rPr>
          <w:b/>
          <w:bCs/>
          <w:sz w:val="28"/>
          <w:szCs w:val="28"/>
        </w:rPr>
        <w:t>ЗАДАНИЕ</w:t>
      </w:r>
    </w:p>
    <w:p w14:paraId="0BC7C515" w14:textId="77777777" w:rsidR="005D74D4" w:rsidRDefault="005D74D4" w:rsidP="005D74D4">
      <w:pPr>
        <w:pStyle w:val="0"/>
        <w:rPr>
          <w:b/>
          <w:bCs/>
          <w:sz w:val="28"/>
          <w:szCs w:val="28"/>
        </w:rPr>
      </w:pPr>
      <w:r w:rsidRPr="00595602">
        <w:rPr>
          <w:b/>
          <w:bCs/>
          <w:sz w:val="28"/>
          <w:szCs w:val="28"/>
        </w:rPr>
        <w:t xml:space="preserve">на </w:t>
      </w:r>
      <w:r>
        <w:rPr>
          <w:b/>
          <w:bCs/>
          <w:sz w:val="28"/>
          <w:szCs w:val="28"/>
        </w:rPr>
        <w:t xml:space="preserve">выполнение </w:t>
      </w:r>
      <w:r w:rsidRPr="00595602">
        <w:rPr>
          <w:b/>
          <w:bCs/>
          <w:sz w:val="28"/>
          <w:szCs w:val="28"/>
        </w:rPr>
        <w:t>выпускн</w:t>
      </w:r>
      <w:r>
        <w:rPr>
          <w:b/>
          <w:bCs/>
          <w:sz w:val="28"/>
          <w:szCs w:val="28"/>
        </w:rPr>
        <w:t>ой</w:t>
      </w:r>
      <w:r w:rsidRPr="00595602">
        <w:rPr>
          <w:b/>
          <w:bCs/>
          <w:sz w:val="28"/>
          <w:szCs w:val="28"/>
        </w:rPr>
        <w:t xml:space="preserve"> квалификационн</w:t>
      </w:r>
      <w:r>
        <w:rPr>
          <w:b/>
          <w:bCs/>
          <w:sz w:val="28"/>
          <w:szCs w:val="28"/>
        </w:rPr>
        <w:t>ой</w:t>
      </w:r>
      <w:r w:rsidRPr="00595602">
        <w:rPr>
          <w:b/>
          <w:bCs/>
          <w:sz w:val="28"/>
          <w:szCs w:val="28"/>
        </w:rPr>
        <w:t xml:space="preserve"> работ</w:t>
      </w:r>
      <w:r>
        <w:rPr>
          <w:b/>
          <w:bCs/>
          <w:sz w:val="28"/>
          <w:szCs w:val="28"/>
        </w:rPr>
        <w:t>ы магистранта</w:t>
      </w:r>
    </w:p>
    <w:p w14:paraId="09E076D9" w14:textId="77777777" w:rsidR="005D74D4" w:rsidRDefault="005D74D4" w:rsidP="005D74D4">
      <w:pPr>
        <w:pStyle w:val="0"/>
        <w:rPr>
          <w:sz w:val="28"/>
          <w:szCs w:val="28"/>
        </w:rPr>
      </w:pPr>
      <w:r w:rsidRPr="003E773F">
        <w:rPr>
          <w:sz w:val="28"/>
          <w:szCs w:val="28"/>
        </w:rPr>
        <w:t>студенту группы КЭ-229</w:t>
      </w:r>
      <w:r w:rsidRPr="00751C35">
        <w:rPr>
          <w:sz w:val="28"/>
          <w:szCs w:val="28"/>
        </w:rPr>
        <w:t xml:space="preserve"> </w:t>
      </w:r>
    </w:p>
    <w:p w14:paraId="033C0980" w14:textId="77777777" w:rsidR="005D74D4" w:rsidRPr="00CF5669" w:rsidRDefault="005D74D4" w:rsidP="005D74D4">
      <w:pPr>
        <w:pStyle w:val="0"/>
        <w:rPr>
          <w:sz w:val="12"/>
          <w:szCs w:val="12"/>
        </w:rPr>
      </w:pPr>
      <w:proofErr w:type="spellStart"/>
      <w:r w:rsidRPr="0037396F">
        <w:rPr>
          <w:sz w:val="28"/>
          <w:szCs w:val="28"/>
        </w:rPr>
        <w:t>Кутюшкину</w:t>
      </w:r>
      <w:proofErr w:type="spellEnd"/>
      <w:r w:rsidRPr="0037396F">
        <w:rPr>
          <w:sz w:val="28"/>
          <w:szCs w:val="28"/>
        </w:rPr>
        <w:t xml:space="preserve"> Дмитрию </w:t>
      </w:r>
      <w:r>
        <w:rPr>
          <w:sz w:val="28"/>
          <w:szCs w:val="28"/>
        </w:rPr>
        <w:t>Владимировичу,</w:t>
      </w:r>
    </w:p>
    <w:p w14:paraId="31451C7D" w14:textId="77777777" w:rsidR="005D74D4" w:rsidRDefault="005D74D4" w:rsidP="005D74D4">
      <w:pPr>
        <w:pStyle w:val="0"/>
        <w:rPr>
          <w:sz w:val="28"/>
          <w:szCs w:val="28"/>
        </w:rPr>
      </w:pPr>
      <w:r>
        <w:rPr>
          <w:sz w:val="28"/>
          <w:szCs w:val="28"/>
        </w:rPr>
        <w:t>о</w:t>
      </w:r>
      <w:r w:rsidRPr="00751C35">
        <w:rPr>
          <w:sz w:val="28"/>
          <w:szCs w:val="28"/>
        </w:rPr>
        <w:t xml:space="preserve">бучающемуся </w:t>
      </w:r>
      <w:r>
        <w:rPr>
          <w:sz w:val="28"/>
          <w:szCs w:val="28"/>
        </w:rPr>
        <w:t xml:space="preserve">по </w:t>
      </w:r>
      <w:r w:rsidRPr="00751C35">
        <w:rPr>
          <w:sz w:val="28"/>
          <w:szCs w:val="28"/>
        </w:rPr>
        <w:t>направлени</w:t>
      </w:r>
      <w:r>
        <w:rPr>
          <w:sz w:val="28"/>
          <w:szCs w:val="28"/>
        </w:rPr>
        <w:t>ю</w:t>
      </w:r>
      <w:r w:rsidRPr="00751C35">
        <w:rPr>
          <w:sz w:val="28"/>
          <w:szCs w:val="28"/>
        </w:rPr>
        <w:t xml:space="preserve"> </w:t>
      </w:r>
    </w:p>
    <w:p w14:paraId="4362A89A" w14:textId="77777777" w:rsidR="005D74D4" w:rsidRDefault="005D74D4" w:rsidP="005D74D4">
      <w:pPr>
        <w:pStyle w:val="0"/>
        <w:rPr>
          <w:sz w:val="28"/>
          <w:szCs w:val="28"/>
        </w:rPr>
      </w:pPr>
      <w:r w:rsidRPr="0037396F">
        <w:rPr>
          <w:bCs/>
          <w:sz w:val="28"/>
          <w:szCs w:val="28"/>
        </w:rPr>
        <w:t>09.04.04</w:t>
      </w:r>
      <w:r w:rsidRPr="0037396F">
        <w:rPr>
          <w:sz w:val="28"/>
          <w:szCs w:val="28"/>
        </w:rPr>
        <w:t xml:space="preserve"> «</w:t>
      </w:r>
      <w:r>
        <w:rPr>
          <w:sz w:val="28"/>
          <w:szCs w:val="28"/>
        </w:rPr>
        <w:t>Программная инженерия»</w:t>
      </w:r>
    </w:p>
    <w:p w14:paraId="3AEAE779" w14:textId="77777777" w:rsidR="005D74D4" w:rsidRPr="00751C35" w:rsidRDefault="005D74D4" w:rsidP="005D74D4">
      <w:pPr>
        <w:pStyle w:val="0"/>
        <w:rPr>
          <w:b/>
          <w:bCs/>
          <w:sz w:val="28"/>
          <w:szCs w:val="28"/>
        </w:rPr>
      </w:pPr>
      <w:r>
        <w:rPr>
          <w:sz w:val="28"/>
          <w:szCs w:val="28"/>
        </w:rPr>
        <w:t>(магистерская программа «Искусственный интеллект и инженерия данных»)</w:t>
      </w:r>
    </w:p>
    <w:p w14:paraId="60BEEA64" w14:textId="77777777" w:rsidR="005D74D4" w:rsidRPr="00963D30" w:rsidRDefault="005D74D4" w:rsidP="005D74D4">
      <w:pPr>
        <w:spacing w:line="360" w:lineRule="auto"/>
        <w:jc w:val="center"/>
        <w:rPr>
          <w:sz w:val="24"/>
        </w:rPr>
      </w:pPr>
    </w:p>
    <w:p w14:paraId="1732EB94" w14:textId="77777777" w:rsidR="005D74D4" w:rsidRPr="00751C35" w:rsidRDefault="005D74D4" w:rsidP="005D74D4">
      <w:pPr>
        <w:pStyle w:val="BodyText2"/>
        <w:numPr>
          <w:ilvl w:val="0"/>
          <w:numId w:val="1"/>
        </w:numPr>
        <w:rPr>
          <w:rFonts w:ascii="Times New Roman" w:hAnsi="Times New Roman"/>
          <w:bCs/>
          <w:sz w:val="28"/>
          <w:szCs w:val="28"/>
        </w:rPr>
      </w:pPr>
      <w:r w:rsidRPr="00751C35">
        <w:rPr>
          <w:rFonts w:ascii="Times New Roman" w:hAnsi="Times New Roman"/>
          <w:b/>
          <w:sz w:val="28"/>
          <w:szCs w:val="28"/>
        </w:rPr>
        <w:t xml:space="preserve">Тема работы </w:t>
      </w:r>
      <w:r w:rsidRPr="00751C35">
        <w:rPr>
          <w:rFonts w:ascii="Times New Roman" w:hAnsi="Times New Roman"/>
          <w:bCs/>
          <w:sz w:val="28"/>
          <w:szCs w:val="28"/>
        </w:rPr>
        <w:t xml:space="preserve">(утверждена приказом ректора от </w:t>
      </w:r>
      <w:r w:rsidRPr="00D00E50">
        <w:rPr>
          <w:rFonts w:ascii="Times New Roman" w:hAnsi="Times New Roman"/>
          <w:bCs/>
          <w:sz w:val="28"/>
          <w:szCs w:val="28"/>
        </w:rPr>
        <w:t>22</w:t>
      </w:r>
      <w:r w:rsidRPr="0037396F">
        <w:rPr>
          <w:rFonts w:ascii="Times New Roman" w:hAnsi="Times New Roman"/>
          <w:bCs/>
          <w:sz w:val="28"/>
          <w:szCs w:val="28"/>
        </w:rPr>
        <w:t>.</w:t>
      </w:r>
      <w:r w:rsidRPr="00D00E50">
        <w:rPr>
          <w:rFonts w:ascii="Times New Roman" w:hAnsi="Times New Roman"/>
          <w:bCs/>
          <w:sz w:val="28"/>
          <w:szCs w:val="28"/>
        </w:rPr>
        <w:t>04</w:t>
      </w:r>
      <w:r w:rsidRPr="0037396F">
        <w:rPr>
          <w:rFonts w:ascii="Times New Roman" w:hAnsi="Times New Roman"/>
          <w:bCs/>
          <w:sz w:val="28"/>
          <w:szCs w:val="28"/>
        </w:rPr>
        <w:t xml:space="preserve">.2024 г. </w:t>
      </w:r>
      <w:proofErr w:type="gramStart"/>
      <w:r w:rsidRPr="0037396F">
        <w:rPr>
          <w:rFonts w:ascii="Times New Roman" w:hAnsi="Times New Roman"/>
          <w:bCs/>
          <w:sz w:val="28"/>
          <w:szCs w:val="28"/>
        </w:rPr>
        <w:t>№ </w:t>
      </w:r>
      <w:r>
        <w:rPr>
          <w:rFonts w:ascii="Times New Roman" w:hAnsi="Times New Roman"/>
          <w:bCs/>
          <w:sz w:val="28"/>
          <w:szCs w:val="28"/>
        </w:rPr>
        <w:t>764-13/12</w:t>
      </w:r>
      <w:proofErr w:type="gramEnd"/>
      <w:r w:rsidRPr="0037396F">
        <w:rPr>
          <w:rFonts w:ascii="Times New Roman" w:hAnsi="Times New Roman"/>
          <w:bCs/>
          <w:sz w:val="28"/>
          <w:szCs w:val="28"/>
        </w:rPr>
        <w:t>)</w:t>
      </w:r>
    </w:p>
    <w:p w14:paraId="178439CD" w14:textId="77777777" w:rsidR="005D74D4" w:rsidRPr="00751C35" w:rsidRDefault="005D74D4" w:rsidP="005D74D4">
      <w:pPr>
        <w:pStyle w:val="BodyText2"/>
        <w:rPr>
          <w:rFonts w:ascii="Times New Roman" w:hAnsi="Times New Roman"/>
          <w:bCs/>
          <w:sz w:val="28"/>
          <w:szCs w:val="28"/>
        </w:rPr>
      </w:pPr>
      <w:r>
        <w:rPr>
          <w:rFonts w:ascii="Times New Roman" w:hAnsi="Times New Roman"/>
          <w:bCs/>
          <w:sz w:val="28"/>
          <w:szCs w:val="28"/>
        </w:rPr>
        <w:t>Разработка веб-приложения для генерации музыки</w:t>
      </w:r>
      <w:r w:rsidRPr="00256667">
        <w:rPr>
          <w:bCs/>
          <w:sz w:val="28"/>
          <w:szCs w:val="28"/>
        </w:rPr>
        <w:t>.</w:t>
      </w:r>
    </w:p>
    <w:p w14:paraId="46AA2751" w14:textId="1518E541" w:rsidR="005D74D4" w:rsidRPr="00751C35" w:rsidRDefault="005D74D4" w:rsidP="005D74D4">
      <w:pPr>
        <w:numPr>
          <w:ilvl w:val="0"/>
          <w:numId w:val="1"/>
        </w:numPr>
        <w:spacing w:line="360" w:lineRule="auto"/>
        <w:ind w:left="357" w:hanging="357"/>
        <w:rPr>
          <w:b/>
          <w:sz w:val="28"/>
          <w:szCs w:val="28"/>
        </w:rPr>
      </w:pPr>
      <w:r w:rsidRPr="00751C35">
        <w:rPr>
          <w:b/>
          <w:sz w:val="28"/>
          <w:szCs w:val="28"/>
        </w:rPr>
        <w:t>Срок сдачи студентом законченной работы</w:t>
      </w:r>
      <w:r w:rsidRPr="009A793A">
        <w:rPr>
          <w:b/>
          <w:sz w:val="28"/>
          <w:szCs w:val="28"/>
        </w:rPr>
        <w:t>:</w:t>
      </w:r>
      <w:r w:rsidRPr="009A793A">
        <w:rPr>
          <w:bCs/>
          <w:sz w:val="28"/>
          <w:szCs w:val="28"/>
        </w:rPr>
        <w:t xml:space="preserve"> </w:t>
      </w:r>
      <w:r w:rsidRPr="009A793A">
        <w:rPr>
          <w:rFonts w:cs="Arial"/>
          <w:bCs/>
          <w:sz w:val="28"/>
          <w:szCs w:val="28"/>
        </w:rPr>
        <w:t>20.05.</w:t>
      </w:r>
      <w:r w:rsidRPr="009A793A">
        <w:rPr>
          <w:rFonts w:cs="Arial"/>
          <w:bCs/>
          <w:sz w:val="28"/>
          <w:szCs w:val="28"/>
        </w:rPr>
        <w:fldChar w:fldCharType="begin"/>
      </w:r>
      <w:r w:rsidRPr="009A793A">
        <w:rPr>
          <w:rFonts w:cs="Arial"/>
          <w:bCs/>
          <w:sz w:val="28"/>
          <w:szCs w:val="28"/>
        </w:rPr>
        <w:instrText xml:space="preserve"> TIME \@ "yyyy" </w:instrText>
      </w:r>
      <w:r w:rsidRPr="009A793A">
        <w:rPr>
          <w:rFonts w:cs="Arial"/>
          <w:bCs/>
          <w:sz w:val="28"/>
          <w:szCs w:val="28"/>
        </w:rPr>
        <w:fldChar w:fldCharType="separate"/>
      </w:r>
      <w:r w:rsidR="007F5E07">
        <w:rPr>
          <w:rFonts w:cs="Arial"/>
          <w:bCs/>
          <w:noProof/>
          <w:sz w:val="28"/>
          <w:szCs w:val="28"/>
        </w:rPr>
        <w:t>2024</w:t>
      </w:r>
      <w:r w:rsidRPr="009A793A">
        <w:rPr>
          <w:rFonts w:cs="Arial"/>
          <w:bCs/>
          <w:sz w:val="28"/>
          <w:szCs w:val="28"/>
        </w:rPr>
        <w:fldChar w:fldCharType="end"/>
      </w:r>
      <w:r w:rsidRPr="009A793A">
        <w:rPr>
          <w:rFonts w:cs="Arial"/>
          <w:bCs/>
          <w:sz w:val="28"/>
          <w:szCs w:val="28"/>
        </w:rPr>
        <w:t xml:space="preserve"> г.</w:t>
      </w:r>
    </w:p>
    <w:p w14:paraId="08B330F6" w14:textId="77777777" w:rsidR="005D74D4" w:rsidRPr="0037396F" w:rsidRDefault="005D74D4" w:rsidP="005D74D4">
      <w:pPr>
        <w:pStyle w:val="BodyText2"/>
        <w:numPr>
          <w:ilvl w:val="0"/>
          <w:numId w:val="1"/>
        </w:numPr>
        <w:ind w:left="357" w:hanging="357"/>
        <w:rPr>
          <w:rFonts w:ascii="Times New Roman" w:hAnsi="Times New Roman"/>
          <w:b/>
          <w:sz w:val="28"/>
          <w:szCs w:val="28"/>
        </w:rPr>
      </w:pPr>
      <w:r w:rsidRPr="0037396F">
        <w:rPr>
          <w:rFonts w:ascii="Times New Roman" w:hAnsi="Times New Roman"/>
          <w:b/>
          <w:sz w:val="28"/>
          <w:szCs w:val="28"/>
        </w:rPr>
        <w:t>Исходные данные к работе</w:t>
      </w:r>
      <w:r w:rsidRPr="0037396F">
        <w:rPr>
          <w:rFonts w:ascii="Times New Roman" w:hAnsi="Times New Roman"/>
          <w:b/>
          <w:caps/>
          <w:vanish/>
          <w:sz w:val="28"/>
          <w:szCs w:val="28"/>
          <w:vertAlign w:val="superscript"/>
        </w:rPr>
        <w:t>2</w:t>
      </w:r>
    </w:p>
    <w:p w14:paraId="5D69FB5F" w14:textId="77777777" w:rsidR="005D74D4" w:rsidRPr="0037396F"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 xml:space="preserve">Kailash A. Generative Adversarial Networks Projects: Build next-generation generative models using TensorFlow and </w:t>
      </w:r>
      <w:proofErr w:type="spellStart"/>
      <w:r w:rsidRPr="0037396F">
        <w:rPr>
          <w:sz w:val="28"/>
          <w:szCs w:val="28"/>
          <w:lang w:val="en-US"/>
        </w:rPr>
        <w:t>Keras</w:t>
      </w:r>
      <w:proofErr w:type="spellEnd"/>
      <w:r w:rsidRPr="0037396F">
        <w:rPr>
          <w:sz w:val="28"/>
          <w:szCs w:val="28"/>
          <w:lang w:val="en-US"/>
        </w:rPr>
        <w:t xml:space="preserve">. – </w:t>
      </w:r>
      <w:proofErr w:type="spellStart"/>
      <w:r w:rsidRPr="0037396F">
        <w:rPr>
          <w:sz w:val="28"/>
          <w:szCs w:val="28"/>
          <w:lang w:val="en-US"/>
        </w:rPr>
        <w:t>Packt</w:t>
      </w:r>
      <w:proofErr w:type="spellEnd"/>
      <w:r w:rsidRPr="0037396F">
        <w:rPr>
          <w:sz w:val="28"/>
          <w:szCs w:val="28"/>
          <w:lang w:val="en-US"/>
        </w:rPr>
        <w:t xml:space="preserve"> Publishing Ltd., 2019. – 316 p.</w:t>
      </w:r>
    </w:p>
    <w:p w14:paraId="45DD5995" w14:textId="77777777" w:rsidR="005D74D4" w:rsidRPr="0031228B"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Foster</w:t>
      </w:r>
      <w:r w:rsidRPr="0031228B">
        <w:rPr>
          <w:sz w:val="28"/>
          <w:szCs w:val="28"/>
          <w:lang w:val="en-US"/>
        </w:rPr>
        <w:t xml:space="preserve"> </w:t>
      </w:r>
      <w:r>
        <w:rPr>
          <w:sz w:val="28"/>
          <w:szCs w:val="28"/>
          <w:lang w:val="en-US"/>
        </w:rPr>
        <w:t>D</w:t>
      </w:r>
      <w:r w:rsidRPr="0031228B">
        <w:rPr>
          <w:sz w:val="28"/>
          <w:szCs w:val="28"/>
          <w:lang w:val="en-US"/>
        </w:rPr>
        <w:t xml:space="preserve">. </w:t>
      </w:r>
      <w:r w:rsidRPr="0037396F">
        <w:rPr>
          <w:sz w:val="28"/>
          <w:szCs w:val="28"/>
          <w:lang w:val="en-US"/>
        </w:rPr>
        <w:t>Generative</w:t>
      </w:r>
      <w:r w:rsidRPr="0031228B">
        <w:rPr>
          <w:sz w:val="28"/>
          <w:szCs w:val="28"/>
          <w:lang w:val="en-US"/>
        </w:rPr>
        <w:t xml:space="preserve"> </w:t>
      </w:r>
      <w:r w:rsidRPr="0037396F">
        <w:rPr>
          <w:sz w:val="28"/>
          <w:szCs w:val="28"/>
          <w:lang w:val="en-US"/>
        </w:rPr>
        <w:t>Deep</w:t>
      </w:r>
      <w:r w:rsidRPr="0031228B">
        <w:rPr>
          <w:sz w:val="28"/>
          <w:szCs w:val="28"/>
          <w:lang w:val="en-US"/>
        </w:rPr>
        <w:t xml:space="preserve"> </w:t>
      </w:r>
      <w:r w:rsidRPr="0037396F">
        <w:rPr>
          <w:sz w:val="28"/>
          <w:szCs w:val="28"/>
          <w:lang w:val="en-US"/>
        </w:rPr>
        <w:t>Learning</w:t>
      </w:r>
      <w:r w:rsidRPr="0031228B">
        <w:rPr>
          <w:sz w:val="28"/>
          <w:szCs w:val="28"/>
          <w:lang w:val="en-US"/>
        </w:rPr>
        <w:t>, 2</w:t>
      </w:r>
      <w:r w:rsidRPr="0037396F">
        <w:rPr>
          <w:sz w:val="28"/>
          <w:szCs w:val="28"/>
          <w:lang w:val="en-US"/>
        </w:rPr>
        <w:t>nd</w:t>
      </w:r>
      <w:r w:rsidRPr="0031228B">
        <w:rPr>
          <w:sz w:val="28"/>
          <w:szCs w:val="28"/>
          <w:lang w:val="en-US"/>
        </w:rPr>
        <w:t xml:space="preserve"> </w:t>
      </w:r>
      <w:r w:rsidRPr="0037396F">
        <w:rPr>
          <w:sz w:val="28"/>
          <w:szCs w:val="28"/>
          <w:lang w:val="en-US"/>
        </w:rPr>
        <w:t>Edition</w:t>
      </w:r>
      <w:r w:rsidRPr="0031228B">
        <w:rPr>
          <w:sz w:val="28"/>
          <w:szCs w:val="28"/>
          <w:lang w:val="en-US"/>
        </w:rPr>
        <w:t xml:space="preserve">. – </w:t>
      </w:r>
      <w:r w:rsidRPr="0037396F">
        <w:rPr>
          <w:sz w:val="28"/>
          <w:szCs w:val="28"/>
          <w:lang w:val="en-US"/>
        </w:rPr>
        <w:t>O</w:t>
      </w:r>
      <w:r w:rsidRPr="0031228B">
        <w:rPr>
          <w:sz w:val="28"/>
          <w:szCs w:val="28"/>
          <w:lang w:val="en-US"/>
        </w:rPr>
        <w:t>'</w:t>
      </w:r>
      <w:r w:rsidRPr="0037396F">
        <w:rPr>
          <w:sz w:val="28"/>
          <w:szCs w:val="28"/>
          <w:lang w:val="en-US"/>
        </w:rPr>
        <w:t>Reilly</w:t>
      </w:r>
      <w:r w:rsidRPr="0031228B">
        <w:rPr>
          <w:sz w:val="28"/>
          <w:szCs w:val="28"/>
          <w:lang w:val="en-US"/>
        </w:rPr>
        <w:t xml:space="preserve"> </w:t>
      </w:r>
      <w:r w:rsidRPr="0037396F">
        <w:rPr>
          <w:sz w:val="28"/>
          <w:szCs w:val="28"/>
          <w:lang w:val="en-US"/>
        </w:rPr>
        <w:t>Media</w:t>
      </w:r>
      <w:r w:rsidRPr="0031228B">
        <w:rPr>
          <w:sz w:val="28"/>
          <w:szCs w:val="28"/>
          <w:lang w:val="en-US"/>
        </w:rPr>
        <w:t xml:space="preserve">, </w:t>
      </w:r>
      <w:r w:rsidRPr="0037396F">
        <w:rPr>
          <w:sz w:val="28"/>
          <w:szCs w:val="28"/>
          <w:lang w:val="en-US"/>
        </w:rPr>
        <w:t>Inc</w:t>
      </w:r>
      <w:r w:rsidRPr="0031228B">
        <w:rPr>
          <w:sz w:val="28"/>
          <w:szCs w:val="28"/>
          <w:lang w:val="en-US"/>
        </w:rPr>
        <w:t>., 2023.</w:t>
      </w:r>
      <w:r w:rsidRPr="0037396F">
        <w:rPr>
          <w:sz w:val="28"/>
          <w:szCs w:val="28"/>
          <w:lang w:val="en-US"/>
        </w:rPr>
        <w:t> </w:t>
      </w:r>
      <w:r w:rsidRPr="0031228B">
        <w:rPr>
          <w:sz w:val="28"/>
          <w:szCs w:val="28"/>
          <w:lang w:val="en-US"/>
        </w:rPr>
        <w:t>–</w:t>
      </w:r>
      <w:r w:rsidRPr="0037396F">
        <w:rPr>
          <w:sz w:val="28"/>
          <w:szCs w:val="28"/>
          <w:lang w:val="en-US"/>
        </w:rPr>
        <w:t> </w:t>
      </w:r>
      <w:r w:rsidRPr="0031228B">
        <w:rPr>
          <w:sz w:val="28"/>
          <w:szCs w:val="28"/>
          <w:lang w:val="en-US"/>
        </w:rPr>
        <w:t xml:space="preserve">426 </w:t>
      </w:r>
      <w:r w:rsidRPr="0037396F">
        <w:rPr>
          <w:sz w:val="28"/>
          <w:szCs w:val="28"/>
          <w:lang w:val="en-US"/>
        </w:rPr>
        <w:t>p</w:t>
      </w:r>
      <w:r w:rsidRPr="0031228B">
        <w:rPr>
          <w:sz w:val="28"/>
          <w:szCs w:val="28"/>
          <w:lang w:val="en-US"/>
        </w:rPr>
        <w:t>.</w:t>
      </w:r>
    </w:p>
    <w:p w14:paraId="57C27C73" w14:textId="77777777" w:rsidR="005D74D4" w:rsidRPr="00751C35" w:rsidRDefault="005D74D4" w:rsidP="005D74D4">
      <w:pPr>
        <w:pStyle w:val="BodyText2"/>
        <w:keepNext/>
        <w:numPr>
          <w:ilvl w:val="0"/>
          <w:numId w:val="1"/>
        </w:numPr>
        <w:ind w:left="357" w:hanging="357"/>
        <w:rPr>
          <w:rFonts w:ascii="Times New Roman" w:hAnsi="Times New Roman"/>
          <w:b/>
          <w:sz w:val="28"/>
          <w:szCs w:val="28"/>
        </w:rPr>
      </w:pPr>
      <w:r w:rsidRPr="00751C35">
        <w:rPr>
          <w:rFonts w:ascii="Times New Roman" w:hAnsi="Times New Roman"/>
          <w:b/>
          <w:sz w:val="28"/>
          <w:szCs w:val="28"/>
        </w:rPr>
        <w:t>Перечень подлежащих разработке вопросов</w:t>
      </w:r>
    </w:p>
    <w:p w14:paraId="5B2D2104"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Провести анализ предметной области.</w:t>
      </w:r>
    </w:p>
    <w:p w14:paraId="6D587D1A"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Подготовить набор данных.</w:t>
      </w:r>
    </w:p>
    <w:p w14:paraId="76C448CD"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Выбрать топологию нейронной сети.</w:t>
      </w:r>
    </w:p>
    <w:p w14:paraId="6329D223"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 xml:space="preserve">Реализовать </w:t>
      </w:r>
      <w:proofErr w:type="spellStart"/>
      <w:r w:rsidRPr="005F252D">
        <w:rPr>
          <w:sz w:val="28"/>
          <w:szCs w:val="28"/>
        </w:rPr>
        <w:t>нейросетевую</w:t>
      </w:r>
      <w:proofErr w:type="spellEnd"/>
      <w:r w:rsidRPr="005F252D">
        <w:rPr>
          <w:sz w:val="28"/>
          <w:szCs w:val="28"/>
        </w:rPr>
        <w:t xml:space="preserve"> модель и провести ее обучение.</w:t>
      </w:r>
    </w:p>
    <w:p w14:paraId="566F77AF"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lastRenderedPageBreak/>
        <w:t>Спроектировать приложение для генерации музыки.</w:t>
      </w:r>
    </w:p>
    <w:p w14:paraId="0D4F4ECB"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приложение.</w:t>
      </w:r>
    </w:p>
    <w:p w14:paraId="368E6989"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Провести тестирование приложения.</w:t>
      </w:r>
    </w:p>
    <w:p w14:paraId="1073718F" w14:textId="31A63972" w:rsidR="005D74D4" w:rsidRPr="00751C35" w:rsidRDefault="005D74D4" w:rsidP="005D74D4">
      <w:pPr>
        <w:pStyle w:val="BodyText2"/>
        <w:keepNext/>
        <w:numPr>
          <w:ilvl w:val="0"/>
          <w:numId w:val="1"/>
        </w:numPr>
        <w:spacing w:line="276" w:lineRule="auto"/>
        <w:ind w:left="357" w:hanging="357"/>
        <w:rPr>
          <w:rFonts w:ascii="Times New Roman" w:hAnsi="Times New Roman"/>
          <w:b/>
          <w:sz w:val="28"/>
          <w:szCs w:val="28"/>
        </w:rPr>
      </w:pPr>
      <w:r w:rsidRPr="00751C35">
        <w:rPr>
          <w:rFonts w:ascii="Times New Roman" w:hAnsi="Times New Roman"/>
          <w:b/>
          <w:sz w:val="28"/>
          <w:szCs w:val="28"/>
        </w:rPr>
        <w:t xml:space="preserve">Дата выдачи задания: </w:t>
      </w:r>
      <w:r w:rsidRPr="009A793A">
        <w:rPr>
          <w:rFonts w:ascii="Times New Roman" w:hAnsi="Times New Roman"/>
          <w:bCs/>
          <w:sz w:val="28"/>
          <w:szCs w:val="28"/>
        </w:rPr>
        <w:t>29.01.</w:t>
      </w:r>
      <w:r w:rsidRPr="009A793A">
        <w:rPr>
          <w:rFonts w:ascii="Times New Roman" w:hAnsi="Times New Roman"/>
          <w:bCs/>
          <w:sz w:val="28"/>
          <w:szCs w:val="28"/>
        </w:rPr>
        <w:fldChar w:fldCharType="begin"/>
      </w:r>
      <w:r w:rsidRPr="009A793A">
        <w:rPr>
          <w:rFonts w:ascii="Times New Roman" w:hAnsi="Times New Roman"/>
          <w:bCs/>
          <w:sz w:val="28"/>
          <w:szCs w:val="28"/>
        </w:rPr>
        <w:instrText xml:space="preserve"> TIME \@ "yyyy" </w:instrText>
      </w:r>
      <w:r w:rsidRPr="009A793A">
        <w:rPr>
          <w:rFonts w:ascii="Times New Roman" w:hAnsi="Times New Roman"/>
          <w:bCs/>
          <w:sz w:val="28"/>
          <w:szCs w:val="28"/>
        </w:rPr>
        <w:fldChar w:fldCharType="separate"/>
      </w:r>
      <w:r w:rsidR="007F5E07">
        <w:rPr>
          <w:rFonts w:ascii="Times New Roman" w:hAnsi="Times New Roman"/>
          <w:bCs/>
          <w:noProof/>
          <w:sz w:val="28"/>
          <w:szCs w:val="28"/>
        </w:rPr>
        <w:t>2024</w:t>
      </w:r>
      <w:r w:rsidRPr="009A793A">
        <w:rPr>
          <w:rFonts w:ascii="Times New Roman" w:hAnsi="Times New Roman"/>
          <w:bCs/>
          <w:sz w:val="28"/>
          <w:szCs w:val="28"/>
        </w:rPr>
        <w:fldChar w:fldCharType="end"/>
      </w:r>
      <w:r w:rsidRPr="009A793A">
        <w:rPr>
          <w:rFonts w:ascii="Times New Roman" w:hAnsi="Times New Roman"/>
          <w:bCs/>
          <w:sz w:val="28"/>
          <w:szCs w:val="28"/>
        </w:rPr>
        <w:t xml:space="preserve"> г.</w:t>
      </w:r>
    </w:p>
    <w:p w14:paraId="37D824AF" w14:textId="77777777" w:rsidR="005D74D4" w:rsidRPr="00751C35" w:rsidRDefault="005D74D4" w:rsidP="005D74D4">
      <w:pPr>
        <w:pStyle w:val="BodyText2"/>
        <w:keepNext/>
        <w:spacing w:line="240" w:lineRule="auto"/>
        <w:rPr>
          <w:rFonts w:ascii="Times New Roman" w:hAnsi="Times New Roman"/>
          <w:bCs/>
          <w:sz w:val="28"/>
          <w:szCs w:val="28"/>
        </w:rPr>
      </w:pPr>
    </w:p>
    <w:p w14:paraId="7A042E14" w14:textId="77777777" w:rsidR="005D74D4" w:rsidRPr="00751C35" w:rsidRDefault="005D74D4" w:rsidP="005D74D4">
      <w:pPr>
        <w:pStyle w:val="BodyText2"/>
        <w:keepNext/>
        <w:spacing w:line="276" w:lineRule="auto"/>
        <w:rPr>
          <w:rFonts w:ascii="Times New Roman" w:hAnsi="Times New Roman"/>
          <w:bCs/>
          <w:sz w:val="28"/>
          <w:szCs w:val="28"/>
        </w:rPr>
      </w:pPr>
    </w:p>
    <w:p w14:paraId="0D68B3AC" w14:textId="77777777" w:rsidR="005D74D4" w:rsidRPr="00751C35" w:rsidRDefault="005D74D4" w:rsidP="005D74D4">
      <w:pPr>
        <w:keepNext/>
        <w:rPr>
          <w:sz w:val="28"/>
          <w:szCs w:val="28"/>
        </w:rPr>
      </w:pPr>
      <w:r w:rsidRPr="00751C35">
        <w:rPr>
          <w:b/>
          <w:sz w:val="28"/>
          <w:szCs w:val="28"/>
        </w:rPr>
        <w:t>Научный руководитель</w:t>
      </w:r>
      <w:r>
        <w:rPr>
          <w:b/>
          <w:sz w:val="28"/>
          <w:szCs w:val="28"/>
        </w:rPr>
        <w:t>,</w:t>
      </w:r>
    </w:p>
    <w:p w14:paraId="04C19173" w14:textId="77777777" w:rsidR="005D74D4" w:rsidRPr="00751C35" w:rsidRDefault="005D74D4" w:rsidP="005D74D4">
      <w:pPr>
        <w:pStyle w:val="BodyText2"/>
        <w:keepNext/>
        <w:tabs>
          <w:tab w:val="left" w:pos="6804"/>
        </w:tabs>
        <w:spacing w:line="240" w:lineRule="auto"/>
        <w:rPr>
          <w:rFonts w:ascii="Times New Roman" w:hAnsi="Times New Roman"/>
          <w:sz w:val="28"/>
          <w:szCs w:val="28"/>
        </w:rPr>
      </w:pPr>
      <w:r w:rsidRPr="003E773F">
        <w:rPr>
          <w:rFonts w:ascii="Times New Roman" w:hAnsi="Times New Roman"/>
          <w:bCs/>
          <w:sz w:val="28"/>
          <w:szCs w:val="28"/>
        </w:rPr>
        <w:t>доцент кафедры СП, к.ф.-м.н., доцент</w:t>
      </w:r>
      <w:r w:rsidRPr="003E773F">
        <w:rPr>
          <w:rFonts w:ascii="Times New Roman" w:hAnsi="Times New Roman"/>
          <w:sz w:val="28"/>
          <w:szCs w:val="28"/>
        </w:rPr>
        <w:tab/>
      </w:r>
      <w:proofErr w:type="gramStart"/>
      <w:r w:rsidRPr="003E773F">
        <w:rPr>
          <w:rFonts w:ascii="Times New Roman" w:hAnsi="Times New Roman"/>
          <w:sz w:val="28"/>
          <w:szCs w:val="28"/>
        </w:rPr>
        <w:t>Г.И.</w:t>
      </w:r>
      <w:proofErr w:type="gramEnd"/>
      <w:r w:rsidRPr="003E773F">
        <w:rPr>
          <w:rFonts w:ascii="Times New Roman" w:hAnsi="Times New Roman"/>
          <w:sz w:val="28"/>
          <w:szCs w:val="28"/>
        </w:rPr>
        <w:t> </w:t>
      </w:r>
      <w:r>
        <w:rPr>
          <w:rFonts w:ascii="Times New Roman" w:hAnsi="Times New Roman"/>
          <w:sz w:val="28"/>
          <w:szCs w:val="28"/>
        </w:rPr>
        <w:t>Радченко</w:t>
      </w:r>
    </w:p>
    <w:p w14:paraId="10F59297" w14:textId="77777777" w:rsidR="005D74D4" w:rsidRPr="00751C35" w:rsidRDefault="005D74D4" w:rsidP="005D74D4">
      <w:pPr>
        <w:keepNext/>
        <w:tabs>
          <w:tab w:val="left" w:pos="6804"/>
        </w:tabs>
        <w:spacing w:before="240" w:line="276" w:lineRule="auto"/>
        <w:rPr>
          <w:rFonts w:cs="Arial"/>
          <w:sz w:val="28"/>
          <w:szCs w:val="28"/>
        </w:rPr>
      </w:pPr>
      <w:r w:rsidRPr="00751C35">
        <w:rPr>
          <w:b/>
          <w:sz w:val="28"/>
          <w:szCs w:val="28"/>
        </w:rPr>
        <w:t>Задание принял к исполнению</w:t>
      </w:r>
      <w:r w:rsidRPr="00751C35">
        <w:rPr>
          <w:b/>
          <w:sz w:val="28"/>
          <w:szCs w:val="28"/>
        </w:rPr>
        <w:tab/>
      </w:r>
      <w:r w:rsidRPr="003E773F">
        <w:rPr>
          <w:sz w:val="28"/>
          <w:szCs w:val="28"/>
        </w:rPr>
        <w:t>Д.В.</w:t>
      </w:r>
      <w:r>
        <w:rPr>
          <w:sz w:val="28"/>
          <w:szCs w:val="28"/>
        </w:rPr>
        <w:t> </w:t>
      </w:r>
      <w:proofErr w:type="spellStart"/>
      <w:r>
        <w:rPr>
          <w:sz w:val="28"/>
          <w:szCs w:val="28"/>
        </w:rPr>
        <w:t>Кутюшкин</w:t>
      </w:r>
      <w:proofErr w:type="spellEnd"/>
    </w:p>
    <w:p w14:paraId="38056BF8" w14:textId="77777777" w:rsidR="005D74D4" w:rsidRDefault="005D74D4" w:rsidP="005D74D4">
      <w:pPr>
        <w:spacing w:line="360" w:lineRule="auto"/>
        <w:rPr>
          <w:sz w:val="28"/>
          <w:szCs w:val="28"/>
        </w:rPr>
        <w:sectPr w:rsidR="005D74D4" w:rsidSect="0099569B">
          <w:footerReference w:type="default" r:id="rId8"/>
          <w:footerReference w:type="first" r:id="rId9"/>
          <w:pgSz w:w="11906" w:h="16838" w:code="9"/>
          <w:pgMar w:top="1134" w:right="851" w:bottom="1134" w:left="1701" w:header="709" w:footer="709" w:gutter="0"/>
          <w:cols w:space="708"/>
          <w:docGrid w:linePitch="360"/>
        </w:sectPr>
      </w:pPr>
      <w:r>
        <w:rPr>
          <w:sz w:val="28"/>
          <w:szCs w:val="28"/>
        </w:rPr>
        <w:br w:type="page"/>
      </w:r>
    </w:p>
    <w:sdt>
      <w:sdtPr>
        <w:rPr>
          <w:rFonts w:ascii="Times New Roman" w:eastAsia="Times New Roman" w:hAnsi="Times New Roman" w:cs="Times New Roman"/>
          <w:b w:val="0"/>
          <w:bCs w:val="0"/>
          <w:color w:val="auto"/>
          <w:sz w:val="20"/>
          <w:szCs w:val="20"/>
          <w:highlight w:val="yellow"/>
          <w:lang w:val="ru-RU" w:eastAsia="ru-RU"/>
        </w:rPr>
        <w:id w:val="1666077329"/>
        <w:docPartObj>
          <w:docPartGallery w:val="Table of Contents"/>
          <w:docPartUnique/>
        </w:docPartObj>
      </w:sdtPr>
      <w:sdtEndPr>
        <w:rPr>
          <w:rFonts w:eastAsiaTheme="minorEastAsia"/>
          <w:highlight w:val="none"/>
        </w:rPr>
      </w:sdtEndPr>
      <w:sdtContent>
        <w:p w14:paraId="430BDD03" w14:textId="77777777" w:rsidR="005D74D4" w:rsidRPr="008F0CC9" w:rsidRDefault="005D74D4" w:rsidP="005D74D4">
          <w:pPr>
            <w:pStyle w:val="TOCHeading"/>
            <w:spacing w:line="360" w:lineRule="auto"/>
            <w:rPr>
              <w:rFonts w:ascii="Times New Roman" w:hAnsi="Times New Roman" w:cs="Times New Roman"/>
              <w:lang w:val="ru-RU"/>
            </w:rPr>
          </w:pPr>
          <w:r w:rsidRPr="00F862F9">
            <w:rPr>
              <w:rFonts w:ascii="Times New Roman" w:hAnsi="Times New Roman" w:cs="Times New Roman"/>
              <w:color w:val="000000" w:themeColor="text1"/>
              <w:lang w:val="ru-RU"/>
            </w:rPr>
            <w:t>ОГЛАВЛЕНИЕ</w:t>
          </w:r>
        </w:p>
        <w:p w14:paraId="03E1ACEA" w14:textId="500AF78A" w:rsidR="00BF7FA7" w:rsidRDefault="005D74D4">
          <w:pPr>
            <w:pStyle w:val="TOC1"/>
            <w:rPr>
              <w:rFonts w:asciiTheme="minorHAnsi"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66180062" w:history="1">
            <w:r w:rsidR="00BF7FA7" w:rsidRPr="00F61E90">
              <w:rPr>
                <w:rStyle w:val="Hyperlink"/>
                <w:noProof/>
              </w:rPr>
              <w:t>ВВЕДЕНИЕ</w:t>
            </w:r>
            <w:r w:rsidR="00BF7FA7">
              <w:rPr>
                <w:noProof/>
                <w:webHidden/>
              </w:rPr>
              <w:tab/>
            </w:r>
            <w:r w:rsidR="00BF7FA7">
              <w:rPr>
                <w:noProof/>
                <w:webHidden/>
              </w:rPr>
              <w:fldChar w:fldCharType="begin"/>
            </w:r>
            <w:r w:rsidR="00BF7FA7">
              <w:rPr>
                <w:noProof/>
                <w:webHidden/>
              </w:rPr>
              <w:instrText xml:space="preserve"> PAGEREF _Toc166180062 \h </w:instrText>
            </w:r>
            <w:r w:rsidR="00BF7FA7">
              <w:rPr>
                <w:noProof/>
                <w:webHidden/>
              </w:rPr>
            </w:r>
            <w:r w:rsidR="00BF7FA7">
              <w:rPr>
                <w:noProof/>
                <w:webHidden/>
              </w:rPr>
              <w:fldChar w:fldCharType="separate"/>
            </w:r>
            <w:r w:rsidR="00BF7FA7">
              <w:rPr>
                <w:noProof/>
                <w:webHidden/>
              </w:rPr>
              <w:t>5</w:t>
            </w:r>
            <w:r w:rsidR="00BF7FA7">
              <w:rPr>
                <w:noProof/>
                <w:webHidden/>
              </w:rPr>
              <w:fldChar w:fldCharType="end"/>
            </w:r>
          </w:hyperlink>
        </w:p>
        <w:p w14:paraId="03B351A5" w14:textId="23BA1952" w:rsidR="00BF7FA7" w:rsidRDefault="00000000">
          <w:pPr>
            <w:pStyle w:val="TOC1"/>
            <w:rPr>
              <w:rFonts w:asciiTheme="minorHAnsi" w:hAnsiTheme="minorHAnsi" w:cstheme="minorBidi"/>
              <w:noProof/>
              <w:sz w:val="22"/>
              <w:szCs w:val="22"/>
            </w:rPr>
          </w:pPr>
          <w:hyperlink w:anchor="_Toc166180063" w:history="1">
            <w:r w:rsidR="00BF7FA7" w:rsidRPr="00F61E90">
              <w:rPr>
                <w:rStyle w:val="Hyperlink"/>
                <w:noProof/>
              </w:rPr>
              <w:t>1. АНАЛИЗ ПРЕДМЕТНОЙ ОБЛАСТИ</w:t>
            </w:r>
            <w:r w:rsidR="00BF7FA7">
              <w:rPr>
                <w:noProof/>
                <w:webHidden/>
              </w:rPr>
              <w:tab/>
            </w:r>
            <w:r w:rsidR="00BF7FA7">
              <w:rPr>
                <w:noProof/>
                <w:webHidden/>
              </w:rPr>
              <w:fldChar w:fldCharType="begin"/>
            </w:r>
            <w:r w:rsidR="00BF7FA7">
              <w:rPr>
                <w:noProof/>
                <w:webHidden/>
              </w:rPr>
              <w:instrText xml:space="preserve"> PAGEREF _Toc166180063 \h </w:instrText>
            </w:r>
            <w:r w:rsidR="00BF7FA7">
              <w:rPr>
                <w:noProof/>
                <w:webHidden/>
              </w:rPr>
            </w:r>
            <w:r w:rsidR="00BF7FA7">
              <w:rPr>
                <w:noProof/>
                <w:webHidden/>
              </w:rPr>
              <w:fldChar w:fldCharType="separate"/>
            </w:r>
            <w:r w:rsidR="00BF7FA7">
              <w:rPr>
                <w:noProof/>
                <w:webHidden/>
              </w:rPr>
              <w:t>7</w:t>
            </w:r>
            <w:r w:rsidR="00BF7FA7">
              <w:rPr>
                <w:noProof/>
                <w:webHidden/>
              </w:rPr>
              <w:fldChar w:fldCharType="end"/>
            </w:r>
          </w:hyperlink>
        </w:p>
        <w:p w14:paraId="114FE91B" w14:textId="19E6C30C" w:rsidR="00BF7FA7" w:rsidRDefault="00000000" w:rsidP="00BF7FA7">
          <w:pPr>
            <w:pStyle w:val="TOC1"/>
            <w:ind w:firstLine="709"/>
            <w:rPr>
              <w:rFonts w:asciiTheme="minorHAnsi" w:hAnsiTheme="minorHAnsi" w:cstheme="minorBidi"/>
              <w:noProof/>
              <w:sz w:val="22"/>
              <w:szCs w:val="22"/>
            </w:rPr>
          </w:pPr>
          <w:hyperlink w:anchor="_Toc166180064" w:history="1">
            <w:r w:rsidR="00BF7FA7" w:rsidRPr="00F61E90">
              <w:rPr>
                <w:rStyle w:val="Hyperlink"/>
                <w:noProof/>
              </w:rPr>
              <w:t>1.1. Анализ аналогичных проектов</w:t>
            </w:r>
            <w:r w:rsidR="00BF7FA7">
              <w:rPr>
                <w:noProof/>
                <w:webHidden/>
              </w:rPr>
              <w:tab/>
            </w:r>
            <w:r w:rsidR="00BF7FA7">
              <w:rPr>
                <w:noProof/>
                <w:webHidden/>
              </w:rPr>
              <w:fldChar w:fldCharType="begin"/>
            </w:r>
            <w:r w:rsidR="00BF7FA7">
              <w:rPr>
                <w:noProof/>
                <w:webHidden/>
              </w:rPr>
              <w:instrText xml:space="preserve"> PAGEREF _Toc166180064 \h </w:instrText>
            </w:r>
            <w:r w:rsidR="00BF7FA7">
              <w:rPr>
                <w:noProof/>
                <w:webHidden/>
              </w:rPr>
            </w:r>
            <w:r w:rsidR="00BF7FA7">
              <w:rPr>
                <w:noProof/>
                <w:webHidden/>
              </w:rPr>
              <w:fldChar w:fldCharType="separate"/>
            </w:r>
            <w:r w:rsidR="00BF7FA7">
              <w:rPr>
                <w:noProof/>
                <w:webHidden/>
              </w:rPr>
              <w:t>7</w:t>
            </w:r>
            <w:r w:rsidR="00BF7FA7">
              <w:rPr>
                <w:noProof/>
                <w:webHidden/>
              </w:rPr>
              <w:fldChar w:fldCharType="end"/>
            </w:r>
          </w:hyperlink>
        </w:p>
        <w:p w14:paraId="41AE7332" w14:textId="1A76D87F" w:rsidR="00BF7FA7" w:rsidRDefault="00000000" w:rsidP="00BF7FA7">
          <w:pPr>
            <w:pStyle w:val="TOC1"/>
            <w:ind w:firstLine="709"/>
            <w:rPr>
              <w:rFonts w:asciiTheme="minorHAnsi" w:hAnsiTheme="minorHAnsi" w:cstheme="minorBidi"/>
              <w:noProof/>
              <w:sz w:val="22"/>
              <w:szCs w:val="22"/>
            </w:rPr>
          </w:pPr>
          <w:hyperlink w:anchor="_Toc166180065" w:history="1">
            <w:r w:rsidR="00BF7FA7" w:rsidRPr="00F61E90">
              <w:rPr>
                <w:rStyle w:val="Hyperlink"/>
                <w:noProof/>
              </w:rPr>
              <w:t>1.2. Анализ архитектур нейронных сетей</w:t>
            </w:r>
            <w:r w:rsidR="00BF7FA7">
              <w:rPr>
                <w:noProof/>
                <w:webHidden/>
              </w:rPr>
              <w:tab/>
            </w:r>
            <w:r w:rsidR="00BF7FA7">
              <w:rPr>
                <w:noProof/>
                <w:webHidden/>
              </w:rPr>
              <w:fldChar w:fldCharType="begin"/>
            </w:r>
            <w:r w:rsidR="00BF7FA7">
              <w:rPr>
                <w:noProof/>
                <w:webHidden/>
              </w:rPr>
              <w:instrText xml:space="preserve"> PAGEREF _Toc166180065 \h </w:instrText>
            </w:r>
            <w:r w:rsidR="00BF7FA7">
              <w:rPr>
                <w:noProof/>
                <w:webHidden/>
              </w:rPr>
            </w:r>
            <w:r w:rsidR="00BF7FA7">
              <w:rPr>
                <w:noProof/>
                <w:webHidden/>
              </w:rPr>
              <w:fldChar w:fldCharType="separate"/>
            </w:r>
            <w:r w:rsidR="00BF7FA7">
              <w:rPr>
                <w:noProof/>
                <w:webHidden/>
              </w:rPr>
              <w:t>9</w:t>
            </w:r>
            <w:r w:rsidR="00BF7FA7">
              <w:rPr>
                <w:noProof/>
                <w:webHidden/>
              </w:rPr>
              <w:fldChar w:fldCharType="end"/>
            </w:r>
          </w:hyperlink>
        </w:p>
        <w:p w14:paraId="5C861C74" w14:textId="790D91CB" w:rsidR="00BF7FA7" w:rsidRDefault="00000000">
          <w:pPr>
            <w:pStyle w:val="TOC1"/>
            <w:rPr>
              <w:rFonts w:asciiTheme="minorHAnsi" w:hAnsiTheme="minorHAnsi" w:cstheme="minorBidi"/>
              <w:noProof/>
              <w:sz w:val="22"/>
              <w:szCs w:val="22"/>
            </w:rPr>
          </w:pPr>
          <w:hyperlink w:anchor="_Toc166180066" w:history="1">
            <w:r w:rsidR="00BF7FA7" w:rsidRPr="00F61E90">
              <w:rPr>
                <w:rStyle w:val="Hyperlink"/>
                <w:noProof/>
              </w:rPr>
              <w:t>2. ПОДГОТОВКА НАБОРА ДАННЫХ</w:t>
            </w:r>
            <w:r w:rsidR="00BF7FA7">
              <w:rPr>
                <w:noProof/>
                <w:webHidden/>
              </w:rPr>
              <w:tab/>
            </w:r>
            <w:r w:rsidR="00BF7FA7">
              <w:rPr>
                <w:noProof/>
                <w:webHidden/>
              </w:rPr>
              <w:fldChar w:fldCharType="begin"/>
            </w:r>
            <w:r w:rsidR="00BF7FA7">
              <w:rPr>
                <w:noProof/>
                <w:webHidden/>
              </w:rPr>
              <w:instrText xml:space="preserve"> PAGEREF _Toc166180066 \h </w:instrText>
            </w:r>
            <w:r w:rsidR="00BF7FA7">
              <w:rPr>
                <w:noProof/>
                <w:webHidden/>
              </w:rPr>
            </w:r>
            <w:r w:rsidR="00BF7FA7">
              <w:rPr>
                <w:noProof/>
                <w:webHidden/>
              </w:rPr>
              <w:fldChar w:fldCharType="separate"/>
            </w:r>
            <w:r w:rsidR="00BF7FA7">
              <w:rPr>
                <w:noProof/>
                <w:webHidden/>
              </w:rPr>
              <w:t>19</w:t>
            </w:r>
            <w:r w:rsidR="00BF7FA7">
              <w:rPr>
                <w:noProof/>
                <w:webHidden/>
              </w:rPr>
              <w:fldChar w:fldCharType="end"/>
            </w:r>
          </w:hyperlink>
        </w:p>
        <w:p w14:paraId="1FFE7F6F" w14:textId="74E36394" w:rsidR="00BF7FA7" w:rsidRDefault="00000000" w:rsidP="00BF7FA7">
          <w:pPr>
            <w:pStyle w:val="TOC1"/>
            <w:ind w:firstLine="709"/>
            <w:rPr>
              <w:rFonts w:asciiTheme="minorHAnsi" w:hAnsiTheme="minorHAnsi" w:cstheme="minorBidi"/>
              <w:noProof/>
              <w:sz w:val="22"/>
              <w:szCs w:val="22"/>
            </w:rPr>
          </w:pPr>
          <w:hyperlink w:anchor="_Toc166180067" w:history="1">
            <w:r w:rsidR="00BF7FA7" w:rsidRPr="00F61E90">
              <w:rPr>
                <w:rStyle w:val="Hyperlink"/>
                <w:noProof/>
              </w:rPr>
              <w:t>2.1. Формат входных данных</w:t>
            </w:r>
            <w:r w:rsidR="00BF7FA7">
              <w:rPr>
                <w:noProof/>
                <w:webHidden/>
              </w:rPr>
              <w:tab/>
            </w:r>
            <w:r w:rsidR="00BF7FA7">
              <w:rPr>
                <w:noProof/>
                <w:webHidden/>
              </w:rPr>
              <w:fldChar w:fldCharType="begin"/>
            </w:r>
            <w:r w:rsidR="00BF7FA7">
              <w:rPr>
                <w:noProof/>
                <w:webHidden/>
              </w:rPr>
              <w:instrText xml:space="preserve"> PAGEREF _Toc166180067 \h </w:instrText>
            </w:r>
            <w:r w:rsidR="00BF7FA7">
              <w:rPr>
                <w:noProof/>
                <w:webHidden/>
              </w:rPr>
            </w:r>
            <w:r w:rsidR="00BF7FA7">
              <w:rPr>
                <w:noProof/>
                <w:webHidden/>
              </w:rPr>
              <w:fldChar w:fldCharType="separate"/>
            </w:r>
            <w:r w:rsidR="00BF7FA7">
              <w:rPr>
                <w:noProof/>
                <w:webHidden/>
              </w:rPr>
              <w:t>19</w:t>
            </w:r>
            <w:r w:rsidR="00BF7FA7">
              <w:rPr>
                <w:noProof/>
                <w:webHidden/>
              </w:rPr>
              <w:fldChar w:fldCharType="end"/>
            </w:r>
          </w:hyperlink>
        </w:p>
        <w:p w14:paraId="016B9161" w14:textId="6C9FEEED" w:rsidR="00BF7FA7" w:rsidRDefault="00000000" w:rsidP="00BF7FA7">
          <w:pPr>
            <w:pStyle w:val="TOC1"/>
            <w:ind w:firstLine="709"/>
            <w:rPr>
              <w:rFonts w:asciiTheme="minorHAnsi" w:hAnsiTheme="minorHAnsi" w:cstheme="minorBidi"/>
              <w:noProof/>
              <w:sz w:val="22"/>
              <w:szCs w:val="22"/>
            </w:rPr>
          </w:pPr>
          <w:hyperlink w:anchor="_Toc166180068" w:history="1">
            <w:r w:rsidR="00BF7FA7" w:rsidRPr="00F61E90">
              <w:rPr>
                <w:rStyle w:val="Hyperlink"/>
                <w:noProof/>
              </w:rPr>
              <w:t>2.2. Описание набора данных</w:t>
            </w:r>
            <w:r w:rsidR="00BF7FA7">
              <w:rPr>
                <w:noProof/>
                <w:webHidden/>
              </w:rPr>
              <w:tab/>
            </w:r>
            <w:r w:rsidR="00BF7FA7">
              <w:rPr>
                <w:noProof/>
                <w:webHidden/>
              </w:rPr>
              <w:fldChar w:fldCharType="begin"/>
            </w:r>
            <w:r w:rsidR="00BF7FA7">
              <w:rPr>
                <w:noProof/>
                <w:webHidden/>
              </w:rPr>
              <w:instrText xml:space="preserve"> PAGEREF _Toc166180068 \h </w:instrText>
            </w:r>
            <w:r w:rsidR="00BF7FA7">
              <w:rPr>
                <w:noProof/>
                <w:webHidden/>
              </w:rPr>
            </w:r>
            <w:r w:rsidR="00BF7FA7">
              <w:rPr>
                <w:noProof/>
                <w:webHidden/>
              </w:rPr>
              <w:fldChar w:fldCharType="separate"/>
            </w:r>
            <w:r w:rsidR="00BF7FA7">
              <w:rPr>
                <w:noProof/>
                <w:webHidden/>
              </w:rPr>
              <w:t>20</w:t>
            </w:r>
            <w:r w:rsidR="00BF7FA7">
              <w:rPr>
                <w:noProof/>
                <w:webHidden/>
              </w:rPr>
              <w:fldChar w:fldCharType="end"/>
            </w:r>
          </w:hyperlink>
        </w:p>
        <w:p w14:paraId="16B4F7BA" w14:textId="35727027" w:rsidR="00BF7FA7" w:rsidRDefault="00000000" w:rsidP="00BF7FA7">
          <w:pPr>
            <w:pStyle w:val="TOC1"/>
            <w:ind w:firstLine="709"/>
            <w:rPr>
              <w:rFonts w:asciiTheme="minorHAnsi" w:hAnsiTheme="minorHAnsi" w:cstheme="minorBidi"/>
              <w:noProof/>
              <w:sz w:val="22"/>
              <w:szCs w:val="22"/>
            </w:rPr>
          </w:pPr>
          <w:hyperlink w:anchor="_Toc166180069" w:history="1">
            <w:r w:rsidR="00BF7FA7" w:rsidRPr="00F61E90">
              <w:rPr>
                <w:rStyle w:val="Hyperlink"/>
                <w:noProof/>
              </w:rPr>
              <w:t>2.3. Предобработка данных</w:t>
            </w:r>
            <w:r w:rsidR="00BF7FA7">
              <w:rPr>
                <w:noProof/>
                <w:webHidden/>
              </w:rPr>
              <w:tab/>
            </w:r>
            <w:r w:rsidR="00BF7FA7">
              <w:rPr>
                <w:noProof/>
                <w:webHidden/>
              </w:rPr>
              <w:fldChar w:fldCharType="begin"/>
            </w:r>
            <w:r w:rsidR="00BF7FA7">
              <w:rPr>
                <w:noProof/>
                <w:webHidden/>
              </w:rPr>
              <w:instrText xml:space="preserve"> PAGEREF _Toc166180069 \h </w:instrText>
            </w:r>
            <w:r w:rsidR="00BF7FA7">
              <w:rPr>
                <w:noProof/>
                <w:webHidden/>
              </w:rPr>
            </w:r>
            <w:r w:rsidR="00BF7FA7">
              <w:rPr>
                <w:noProof/>
                <w:webHidden/>
              </w:rPr>
              <w:fldChar w:fldCharType="separate"/>
            </w:r>
            <w:r w:rsidR="00BF7FA7">
              <w:rPr>
                <w:noProof/>
                <w:webHidden/>
              </w:rPr>
              <w:t>21</w:t>
            </w:r>
            <w:r w:rsidR="00BF7FA7">
              <w:rPr>
                <w:noProof/>
                <w:webHidden/>
              </w:rPr>
              <w:fldChar w:fldCharType="end"/>
            </w:r>
          </w:hyperlink>
        </w:p>
        <w:p w14:paraId="37906AF8" w14:textId="5EAB6C02" w:rsidR="00BF7FA7" w:rsidRDefault="00000000">
          <w:pPr>
            <w:pStyle w:val="TOC1"/>
            <w:rPr>
              <w:rFonts w:asciiTheme="minorHAnsi" w:hAnsiTheme="minorHAnsi" w:cstheme="minorBidi"/>
              <w:noProof/>
              <w:sz w:val="22"/>
              <w:szCs w:val="22"/>
            </w:rPr>
          </w:pPr>
          <w:hyperlink w:anchor="_Toc166180070" w:history="1">
            <w:r w:rsidR="00BF7FA7" w:rsidRPr="00F61E90">
              <w:rPr>
                <w:rStyle w:val="Hyperlink"/>
                <w:noProof/>
              </w:rPr>
              <w:t>3. РЕАЛИЗАЦИЯ НЕЙРОСЕТЕВОЙ МОДЕЛИ</w:t>
            </w:r>
            <w:r w:rsidR="00BF7FA7">
              <w:rPr>
                <w:noProof/>
                <w:webHidden/>
              </w:rPr>
              <w:tab/>
            </w:r>
            <w:r w:rsidR="00BF7FA7">
              <w:rPr>
                <w:noProof/>
                <w:webHidden/>
              </w:rPr>
              <w:fldChar w:fldCharType="begin"/>
            </w:r>
            <w:r w:rsidR="00BF7FA7">
              <w:rPr>
                <w:noProof/>
                <w:webHidden/>
              </w:rPr>
              <w:instrText xml:space="preserve"> PAGEREF _Toc166180070 \h </w:instrText>
            </w:r>
            <w:r w:rsidR="00BF7FA7">
              <w:rPr>
                <w:noProof/>
                <w:webHidden/>
              </w:rPr>
            </w:r>
            <w:r w:rsidR="00BF7FA7">
              <w:rPr>
                <w:noProof/>
                <w:webHidden/>
              </w:rPr>
              <w:fldChar w:fldCharType="separate"/>
            </w:r>
            <w:r w:rsidR="00BF7FA7">
              <w:rPr>
                <w:noProof/>
                <w:webHidden/>
              </w:rPr>
              <w:t>23</w:t>
            </w:r>
            <w:r w:rsidR="00BF7FA7">
              <w:rPr>
                <w:noProof/>
                <w:webHidden/>
              </w:rPr>
              <w:fldChar w:fldCharType="end"/>
            </w:r>
          </w:hyperlink>
        </w:p>
        <w:p w14:paraId="3A648D9D" w14:textId="0CD4C895" w:rsidR="00BF7FA7" w:rsidRDefault="00000000" w:rsidP="00BF7FA7">
          <w:pPr>
            <w:pStyle w:val="TOC1"/>
            <w:ind w:firstLine="709"/>
            <w:rPr>
              <w:rFonts w:asciiTheme="minorHAnsi" w:hAnsiTheme="minorHAnsi" w:cstheme="minorBidi"/>
              <w:noProof/>
              <w:sz w:val="22"/>
              <w:szCs w:val="22"/>
            </w:rPr>
          </w:pPr>
          <w:hyperlink w:anchor="_Toc166180071" w:history="1">
            <w:r w:rsidR="00BF7FA7" w:rsidRPr="00F61E90">
              <w:rPr>
                <w:rStyle w:val="Hyperlink"/>
                <w:noProof/>
              </w:rPr>
              <w:t>3.1. Архитектура нейронной сети</w:t>
            </w:r>
            <w:r w:rsidR="00BF7FA7">
              <w:rPr>
                <w:noProof/>
                <w:webHidden/>
              </w:rPr>
              <w:tab/>
            </w:r>
            <w:r w:rsidR="00BF7FA7">
              <w:rPr>
                <w:noProof/>
                <w:webHidden/>
              </w:rPr>
              <w:fldChar w:fldCharType="begin"/>
            </w:r>
            <w:r w:rsidR="00BF7FA7">
              <w:rPr>
                <w:noProof/>
                <w:webHidden/>
              </w:rPr>
              <w:instrText xml:space="preserve"> PAGEREF _Toc166180071 \h </w:instrText>
            </w:r>
            <w:r w:rsidR="00BF7FA7">
              <w:rPr>
                <w:noProof/>
                <w:webHidden/>
              </w:rPr>
            </w:r>
            <w:r w:rsidR="00BF7FA7">
              <w:rPr>
                <w:noProof/>
                <w:webHidden/>
              </w:rPr>
              <w:fldChar w:fldCharType="separate"/>
            </w:r>
            <w:r w:rsidR="00BF7FA7">
              <w:rPr>
                <w:noProof/>
                <w:webHidden/>
              </w:rPr>
              <w:t>23</w:t>
            </w:r>
            <w:r w:rsidR="00BF7FA7">
              <w:rPr>
                <w:noProof/>
                <w:webHidden/>
              </w:rPr>
              <w:fldChar w:fldCharType="end"/>
            </w:r>
          </w:hyperlink>
        </w:p>
        <w:p w14:paraId="3E999634" w14:textId="60CFD907" w:rsidR="00BF7FA7" w:rsidRDefault="00000000" w:rsidP="00BF7FA7">
          <w:pPr>
            <w:pStyle w:val="TOC1"/>
            <w:ind w:firstLine="709"/>
            <w:rPr>
              <w:rFonts w:asciiTheme="minorHAnsi" w:hAnsiTheme="minorHAnsi" w:cstheme="minorBidi"/>
              <w:noProof/>
              <w:sz w:val="22"/>
              <w:szCs w:val="22"/>
            </w:rPr>
          </w:pPr>
          <w:hyperlink w:anchor="_Toc166180072" w:history="1">
            <w:r w:rsidR="00BF7FA7" w:rsidRPr="00F61E90">
              <w:rPr>
                <w:rStyle w:val="Hyperlink"/>
                <w:noProof/>
              </w:rPr>
              <w:t>3.2. Анализ обучения модели</w:t>
            </w:r>
            <w:r w:rsidR="00BF7FA7">
              <w:rPr>
                <w:noProof/>
                <w:webHidden/>
              </w:rPr>
              <w:tab/>
            </w:r>
            <w:r w:rsidR="00BF7FA7">
              <w:rPr>
                <w:noProof/>
                <w:webHidden/>
              </w:rPr>
              <w:fldChar w:fldCharType="begin"/>
            </w:r>
            <w:r w:rsidR="00BF7FA7">
              <w:rPr>
                <w:noProof/>
                <w:webHidden/>
              </w:rPr>
              <w:instrText xml:space="preserve"> PAGEREF _Toc166180072 \h </w:instrText>
            </w:r>
            <w:r w:rsidR="00BF7FA7">
              <w:rPr>
                <w:noProof/>
                <w:webHidden/>
              </w:rPr>
            </w:r>
            <w:r w:rsidR="00BF7FA7">
              <w:rPr>
                <w:noProof/>
                <w:webHidden/>
              </w:rPr>
              <w:fldChar w:fldCharType="separate"/>
            </w:r>
            <w:r w:rsidR="00BF7FA7">
              <w:rPr>
                <w:noProof/>
                <w:webHidden/>
              </w:rPr>
              <w:t>27</w:t>
            </w:r>
            <w:r w:rsidR="00BF7FA7">
              <w:rPr>
                <w:noProof/>
                <w:webHidden/>
              </w:rPr>
              <w:fldChar w:fldCharType="end"/>
            </w:r>
          </w:hyperlink>
        </w:p>
        <w:p w14:paraId="25241E63" w14:textId="1D2419AB" w:rsidR="00BF7FA7" w:rsidRDefault="00000000">
          <w:pPr>
            <w:pStyle w:val="TOC1"/>
            <w:rPr>
              <w:rFonts w:asciiTheme="minorHAnsi" w:hAnsiTheme="minorHAnsi" w:cstheme="minorBidi"/>
              <w:noProof/>
              <w:sz w:val="22"/>
              <w:szCs w:val="22"/>
            </w:rPr>
          </w:pPr>
          <w:hyperlink w:anchor="_Toc166180073" w:history="1">
            <w:r w:rsidR="00BF7FA7" w:rsidRPr="00F61E90">
              <w:rPr>
                <w:rStyle w:val="Hyperlink"/>
                <w:noProof/>
              </w:rPr>
              <w:t>4. РАЗРАБОТКА ПРИЛОЖЕНИЯ</w:t>
            </w:r>
            <w:r w:rsidR="00BF7FA7">
              <w:rPr>
                <w:noProof/>
                <w:webHidden/>
              </w:rPr>
              <w:tab/>
            </w:r>
            <w:r w:rsidR="00BF7FA7">
              <w:rPr>
                <w:noProof/>
                <w:webHidden/>
              </w:rPr>
              <w:fldChar w:fldCharType="begin"/>
            </w:r>
            <w:r w:rsidR="00BF7FA7">
              <w:rPr>
                <w:noProof/>
                <w:webHidden/>
              </w:rPr>
              <w:instrText xml:space="preserve"> PAGEREF _Toc166180073 \h </w:instrText>
            </w:r>
            <w:r w:rsidR="00BF7FA7">
              <w:rPr>
                <w:noProof/>
                <w:webHidden/>
              </w:rPr>
            </w:r>
            <w:r w:rsidR="00BF7FA7">
              <w:rPr>
                <w:noProof/>
                <w:webHidden/>
              </w:rPr>
              <w:fldChar w:fldCharType="separate"/>
            </w:r>
            <w:r w:rsidR="00BF7FA7">
              <w:rPr>
                <w:noProof/>
                <w:webHidden/>
              </w:rPr>
              <w:t>29</w:t>
            </w:r>
            <w:r w:rsidR="00BF7FA7">
              <w:rPr>
                <w:noProof/>
                <w:webHidden/>
              </w:rPr>
              <w:fldChar w:fldCharType="end"/>
            </w:r>
          </w:hyperlink>
        </w:p>
        <w:p w14:paraId="75AE791A" w14:textId="18325B0A" w:rsidR="00BF7FA7" w:rsidRDefault="00000000" w:rsidP="00BF7FA7">
          <w:pPr>
            <w:pStyle w:val="TOC1"/>
            <w:ind w:firstLine="709"/>
            <w:rPr>
              <w:rFonts w:asciiTheme="minorHAnsi" w:hAnsiTheme="minorHAnsi" w:cstheme="minorBidi"/>
              <w:noProof/>
              <w:sz w:val="22"/>
              <w:szCs w:val="22"/>
            </w:rPr>
          </w:pPr>
          <w:hyperlink w:anchor="_Toc166180074" w:history="1">
            <w:r w:rsidR="00BF7FA7" w:rsidRPr="00F61E90">
              <w:rPr>
                <w:rStyle w:val="Hyperlink"/>
                <w:noProof/>
              </w:rPr>
              <w:t>4.1. Проектирование</w:t>
            </w:r>
            <w:r w:rsidR="00BF7FA7">
              <w:rPr>
                <w:noProof/>
                <w:webHidden/>
              </w:rPr>
              <w:tab/>
            </w:r>
            <w:r w:rsidR="00BF7FA7">
              <w:rPr>
                <w:noProof/>
                <w:webHidden/>
              </w:rPr>
              <w:fldChar w:fldCharType="begin"/>
            </w:r>
            <w:r w:rsidR="00BF7FA7">
              <w:rPr>
                <w:noProof/>
                <w:webHidden/>
              </w:rPr>
              <w:instrText xml:space="preserve"> PAGEREF _Toc166180074 \h </w:instrText>
            </w:r>
            <w:r w:rsidR="00BF7FA7">
              <w:rPr>
                <w:noProof/>
                <w:webHidden/>
              </w:rPr>
            </w:r>
            <w:r w:rsidR="00BF7FA7">
              <w:rPr>
                <w:noProof/>
                <w:webHidden/>
              </w:rPr>
              <w:fldChar w:fldCharType="separate"/>
            </w:r>
            <w:r w:rsidR="00BF7FA7">
              <w:rPr>
                <w:noProof/>
                <w:webHidden/>
              </w:rPr>
              <w:t>29</w:t>
            </w:r>
            <w:r w:rsidR="00BF7FA7">
              <w:rPr>
                <w:noProof/>
                <w:webHidden/>
              </w:rPr>
              <w:fldChar w:fldCharType="end"/>
            </w:r>
          </w:hyperlink>
        </w:p>
        <w:p w14:paraId="4168E30A" w14:textId="5142AC75" w:rsidR="00BF7FA7" w:rsidRDefault="00000000" w:rsidP="00BF7FA7">
          <w:pPr>
            <w:pStyle w:val="TOC1"/>
            <w:ind w:firstLine="709"/>
            <w:rPr>
              <w:rFonts w:asciiTheme="minorHAnsi" w:hAnsiTheme="minorHAnsi" w:cstheme="minorBidi"/>
              <w:noProof/>
              <w:sz w:val="22"/>
              <w:szCs w:val="22"/>
            </w:rPr>
          </w:pPr>
          <w:hyperlink w:anchor="_Toc166180075" w:history="1">
            <w:r w:rsidR="00BF7FA7" w:rsidRPr="00F61E90">
              <w:rPr>
                <w:rStyle w:val="Hyperlink"/>
                <w:noProof/>
              </w:rPr>
              <w:t>4.2. Реализация приложения</w:t>
            </w:r>
            <w:r w:rsidR="00BF7FA7">
              <w:rPr>
                <w:noProof/>
                <w:webHidden/>
              </w:rPr>
              <w:tab/>
            </w:r>
            <w:r w:rsidR="00BF7FA7">
              <w:rPr>
                <w:noProof/>
                <w:webHidden/>
              </w:rPr>
              <w:fldChar w:fldCharType="begin"/>
            </w:r>
            <w:r w:rsidR="00BF7FA7">
              <w:rPr>
                <w:noProof/>
                <w:webHidden/>
              </w:rPr>
              <w:instrText xml:space="preserve"> PAGEREF _Toc166180075 \h </w:instrText>
            </w:r>
            <w:r w:rsidR="00BF7FA7">
              <w:rPr>
                <w:noProof/>
                <w:webHidden/>
              </w:rPr>
            </w:r>
            <w:r w:rsidR="00BF7FA7">
              <w:rPr>
                <w:noProof/>
                <w:webHidden/>
              </w:rPr>
              <w:fldChar w:fldCharType="separate"/>
            </w:r>
            <w:r w:rsidR="00BF7FA7">
              <w:rPr>
                <w:noProof/>
                <w:webHidden/>
              </w:rPr>
              <w:t>32</w:t>
            </w:r>
            <w:r w:rsidR="00BF7FA7">
              <w:rPr>
                <w:noProof/>
                <w:webHidden/>
              </w:rPr>
              <w:fldChar w:fldCharType="end"/>
            </w:r>
          </w:hyperlink>
        </w:p>
        <w:p w14:paraId="6FDAD590" w14:textId="587E1BE3" w:rsidR="00BF7FA7" w:rsidRDefault="00000000">
          <w:pPr>
            <w:pStyle w:val="TOC1"/>
            <w:rPr>
              <w:rFonts w:asciiTheme="minorHAnsi" w:hAnsiTheme="minorHAnsi" w:cstheme="minorBidi"/>
              <w:noProof/>
              <w:sz w:val="22"/>
              <w:szCs w:val="22"/>
            </w:rPr>
          </w:pPr>
          <w:hyperlink w:anchor="_Toc166180076" w:history="1">
            <w:r w:rsidR="00BF7FA7" w:rsidRPr="00F61E90">
              <w:rPr>
                <w:rStyle w:val="Hyperlink"/>
                <w:noProof/>
              </w:rPr>
              <w:t>5. ТЕСТИРОВАНИЕ ПРИЛОЖЕНИЯ</w:t>
            </w:r>
            <w:r w:rsidR="00BF7FA7">
              <w:rPr>
                <w:noProof/>
                <w:webHidden/>
              </w:rPr>
              <w:tab/>
            </w:r>
            <w:r w:rsidR="00BF7FA7">
              <w:rPr>
                <w:noProof/>
                <w:webHidden/>
              </w:rPr>
              <w:fldChar w:fldCharType="begin"/>
            </w:r>
            <w:r w:rsidR="00BF7FA7">
              <w:rPr>
                <w:noProof/>
                <w:webHidden/>
              </w:rPr>
              <w:instrText xml:space="preserve"> PAGEREF _Toc166180076 \h </w:instrText>
            </w:r>
            <w:r w:rsidR="00BF7FA7">
              <w:rPr>
                <w:noProof/>
                <w:webHidden/>
              </w:rPr>
            </w:r>
            <w:r w:rsidR="00BF7FA7">
              <w:rPr>
                <w:noProof/>
                <w:webHidden/>
              </w:rPr>
              <w:fldChar w:fldCharType="separate"/>
            </w:r>
            <w:r w:rsidR="00BF7FA7">
              <w:rPr>
                <w:noProof/>
                <w:webHidden/>
              </w:rPr>
              <w:t>39</w:t>
            </w:r>
            <w:r w:rsidR="00BF7FA7">
              <w:rPr>
                <w:noProof/>
                <w:webHidden/>
              </w:rPr>
              <w:fldChar w:fldCharType="end"/>
            </w:r>
          </w:hyperlink>
        </w:p>
        <w:p w14:paraId="393FFAD6" w14:textId="02C71A94" w:rsidR="00BF7FA7" w:rsidRDefault="00000000" w:rsidP="00BF7FA7">
          <w:pPr>
            <w:pStyle w:val="TOC1"/>
            <w:ind w:firstLine="709"/>
            <w:rPr>
              <w:rFonts w:asciiTheme="minorHAnsi" w:hAnsiTheme="minorHAnsi" w:cstheme="minorBidi"/>
              <w:noProof/>
              <w:sz w:val="22"/>
              <w:szCs w:val="22"/>
            </w:rPr>
          </w:pPr>
          <w:hyperlink w:anchor="_Toc166180077" w:history="1">
            <w:r w:rsidR="00BF7FA7" w:rsidRPr="00F61E90">
              <w:rPr>
                <w:rStyle w:val="Hyperlink"/>
                <w:noProof/>
              </w:rPr>
              <w:t>5.1. Функциональное тестирование</w:t>
            </w:r>
            <w:r w:rsidR="00BF7FA7">
              <w:rPr>
                <w:noProof/>
                <w:webHidden/>
              </w:rPr>
              <w:tab/>
            </w:r>
            <w:r w:rsidR="00BF7FA7">
              <w:rPr>
                <w:noProof/>
                <w:webHidden/>
              </w:rPr>
              <w:fldChar w:fldCharType="begin"/>
            </w:r>
            <w:r w:rsidR="00BF7FA7">
              <w:rPr>
                <w:noProof/>
                <w:webHidden/>
              </w:rPr>
              <w:instrText xml:space="preserve"> PAGEREF _Toc166180077 \h </w:instrText>
            </w:r>
            <w:r w:rsidR="00BF7FA7">
              <w:rPr>
                <w:noProof/>
                <w:webHidden/>
              </w:rPr>
            </w:r>
            <w:r w:rsidR="00BF7FA7">
              <w:rPr>
                <w:noProof/>
                <w:webHidden/>
              </w:rPr>
              <w:fldChar w:fldCharType="separate"/>
            </w:r>
            <w:r w:rsidR="00BF7FA7">
              <w:rPr>
                <w:noProof/>
                <w:webHidden/>
              </w:rPr>
              <w:t>39</w:t>
            </w:r>
            <w:r w:rsidR="00BF7FA7">
              <w:rPr>
                <w:noProof/>
                <w:webHidden/>
              </w:rPr>
              <w:fldChar w:fldCharType="end"/>
            </w:r>
          </w:hyperlink>
        </w:p>
        <w:p w14:paraId="6686B197" w14:textId="446E778D" w:rsidR="00BF7FA7" w:rsidRDefault="00000000">
          <w:pPr>
            <w:pStyle w:val="TOC1"/>
            <w:rPr>
              <w:rFonts w:asciiTheme="minorHAnsi" w:hAnsiTheme="minorHAnsi" w:cstheme="minorBidi"/>
              <w:noProof/>
              <w:sz w:val="22"/>
              <w:szCs w:val="22"/>
            </w:rPr>
          </w:pPr>
          <w:hyperlink w:anchor="_Toc166180078" w:history="1">
            <w:r w:rsidR="00BF7FA7" w:rsidRPr="00F61E90">
              <w:rPr>
                <w:rStyle w:val="Hyperlink"/>
                <w:noProof/>
              </w:rPr>
              <w:t>ЗАКЛЮЧЕНИЕ</w:t>
            </w:r>
            <w:r w:rsidR="00BF7FA7">
              <w:rPr>
                <w:noProof/>
                <w:webHidden/>
              </w:rPr>
              <w:tab/>
            </w:r>
            <w:r w:rsidR="00BF7FA7">
              <w:rPr>
                <w:noProof/>
                <w:webHidden/>
              </w:rPr>
              <w:fldChar w:fldCharType="begin"/>
            </w:r>
            <w:r w:rsidR="00BF7FA7">
              <w:rPr>
                <w:noProof/>
                <w:webHidden/>
              </w:rPr>
              <w:instrText xml:space="preserve"> PAGEREF _Toc166180078 \h </w:instrText>
            </w:r>
            <w:r w:rsidR="00BF7FA7">
              <w:rPr>
                <w:noProof/>
                <w:webHidden/>
              </w:rPr>
            </w:r>
            <w:r w:rsidR="00BF7FA7">
              <w:rPr>
                <w:noProof/>
                <w:webHidden/>
              </w:rPr>
              <w:fldChar w:fldCharType="separate"/>
            </w:r>
            <w:r w:rsidR="00BF7FA7">
              <w:rPr>
                <w:noProof/>
                <w:webHidden/>
              </w:rPr>
              <w:t>41</w:t>
            </w:r>
            <w:r w:rsidR="00BF7FA7">
              <w:rPr>
                <w:noProof/>
                <w:webHidden/>
              </w:rPr>
              <w:fldChar w:fldCharType="end"/>
            </w:r>
          </w:hyperlink>
        </w:p>
        <w:p w14:paraId="5857E37E" w14:textId="313B7397" w:rsidR="00BF7FA7" w:rsidRDefault="00000000">
          <w:pPr>
            <w:pStyle w:val="TOC1"/>
            <w:rPr>
              <w:rFonts w:asciiTheme="minorHAnsi" w:hAnsiTheme="minorHAnsi" w:cstheme="minorBidi"/>
              <w:noProof/>
              <w:sz w:val="22"/>
              <w:szCs w:val="22"/>
            </w:rPr>
          </w:pPr>
          <w:hyperlink w:anchor="_Toc166180079" w:history="1">
            <w:r w:rsidR="00BF7FA7" w:rsidRPr="00F61E90">
              <w:rPr>
                <w:rStyle w:val="Hyperlink"/>
                <w:noProof/>
              </w:rPr>
              <w:t>ЛИТЕРАТУРА</w:t>
            </w:r>
            <w:r w:rsidR="00BF7FA7">
              <w:rPr>
                <w:noProof/>
                <w:webHidden/>
              </w:rPr>
              <w:tab/>
            </w:r>
            <w:r w:rsidR="00BF7FA7">
              <w:rPr>
                <w:noProof/>
                <w:webHidden/>
              </w:rPr>
              <w:fldChar w:fldCharType="begin"/>
            </w:r>
            <w:r w:rsidR="00BF7FA7">
              <w:rPr>
                <w:noProof/>
                <w:webHidden/>
              </w:rPr>
              <w:instrText xml:space="preserve"> PAGEREF _Toc166180079 \h </w:instrText>
            </w:r>
            <w:r w:rsidR="00BF7FA7">
              <w:rPr>
                <w:noProof/>
                <w:webHidden/>
              </w:rPr>
            </w:r>
            <w:r w:rsidR="00BF7FA7">
              <w:rPr>
                <w:noProof/>
                <w:webHidden/>
              </w:rPr>
              <w:fldChar w:fldCharType="separate"/>
            </w:r>
            <w:r w:rsidR="00BF7FA7">
              <w:rPr>
                <w:noProof/>
                <w:webHidden/>
              </w:rPr>
              <w:t>42</w:t>
            </w:r>
            <w:r w:rsidR="00BF7FA7">
              <w:rPr>
                <w:noProof/>
                <w:webHidden/>
              </w:rPr>
              <w:fldChar w:fldCharType="end"/>
            </w:r>
          </w:hyperlink>
        </w:p>
        <w:p w14:paraId="3EBF395B" w14:textId="7146C703" w:rsidR="00BF7FA7" w:rsidRDefault="00000000">
          <w:pPr>
            <w:pStyle w:val="TOC1"/>
            <w:rPr>
              <w:rFonts w:asciiTheme="minorHAnsi" w:hAnsiTheme="minorHAnsi" w:cstheme="minorBidi"/>
              <w:noProof/>
              <w:sz w:val="22"/>
              <w:szCs w:val="22"/>
            </w:rPr>
          </w:pPr>
          <w:hyperlink w:anchor="_Toc166180080" w:history="1">
            <w:r w:rsidR="00BF7FA7" w:rsidRPr="00F61E90">
              <w:rPr>
                <w:rStyle w:val="Hyperlink"/>
                <w:noProof/>
              </w:rPr>
              <w:t>ПРИЛОЖЕНИЕ</w:t>
            </w:r>
            <w:r w:rsidR="00BF7FA7">
              <w:rPr>
                <w:noProof/>
                <w:webHidden/>
              </w:rPr>
              <w:tab/>
            </w:r>
            <w:r w:rsidR="00BF7FA7">
              <w:rPr>
                <w:noProof/>
                <w:webHidden/>
              </w:rPr>
              <w:fldChar w:fldCharType="begin"/>
            </w:r>
            <w:r w:rsidR="00BF7FA7">
              <w:rPr>
                <w:noProof/>
                <w:webHidden/>
              </w:rPr>
              <w:instrText xml:space="preserve"> PAGEREF _Toc166180080 \h </w:instrText>
            </w:r>
            <w:r w:rsidR="00BF7FA7">
              <w:rPr>
                <w:noProof/>
                <w:webHidden/>
              </w:rPr>
            </w:r>
            <w:r w:rsidR="00BF7FA7">
              <w:rPr>
                <w:noProof/>
                <w:webHidden/>
              </w:rPr>
              <w:fldChar w:fldCharType="separate"/>
            </w:r>
            <w:r w:rsidR="00BF7FA7">
              <w:rPr>
                <w:noProof/>
                <w:webHidden/>
              </w:rPr>
              <w:t>45</w:t>
            </w:r>
            <w:r w:rsidR="00BF7FA7">
              <w:rPr>
                <w:noProof/>
                <w:webHidden/>
              </w:rPr>
              <w:fldChar w:fldCharType="end"/>
            </w:r>
          </w:hyperlink>
        </w:p>
        <w:p w14:paraId="22FF6027" w14:textId="5416A5C1" w:rsidR="005D74D4" w:rsidRPr="008F0CC9" w:rsidRDefault="005D74D4" w:rsidP="005D74D4">
          <w:pPr>
            <w:spacing w:line="360" w:lineRule="auto"/>
            <w:rPr>
              <w:sz w:val="28"/>
              <w:szCs w:val="28"/>
            </w:rPr>
          </w:pPr>
          <w:r>
            <w:rPr>
              <w:sz w:val="28"/>
              <w:szCs w:val="28"/>
            </w:rPr>
            <w:fldChar w:fldCharType="end"/>
          </w:r>
        </w:p>
      </w:sdtContent>
    </w:sdt>
    <w:p w14:paraId="3A18868B" w14:textId="77777777" w:rsidR="005D74D4" w:rsidRPr="008F0CC9" w:rsidRDefault="005D74D4" w:rsidP="005D74D4">
      <w:pPr>
        <w:spacing w:line="360" w:lineRule="auto"/>
        <w:rPr>
          <w:sz w:val="28"/>
          <w:szCs w:val="28"/>
        </w:rPr>
      </w:pPr>
      <w:r w:rsidRPr="008F0CC9">
        <w:rPr>
          <w:sz w:val="28"/>
          <w:szCs w:val="28"/>
        </w:rPr>
        <w:br w:type="page"/>
      </w:r>
    </w:p>
    <w:p w14:paraId="59EE5C2F" w14:textId="77777777" w:rsidR="005D74D4" w:rsidRDefault="005D74D4" w:rsidP="005D74D4">
      <w:pPr>
        <w:pStyle w:val="Heading1"/>
        <w:spacing w:after="0" w:line="360" w:lineRule="auto"/>
      </w:pPr>
      <w:bookmarkStart w:id="2" w:name="_Toc166180062"/>
      <w:r>
        <w:lastRenderedPageBreak/>
        <w:t>ВВЕДЕНИЕ</w:t>
      </w:r>
      <w:bookmarkEnd w:id="2"/>
    </w:p>
    <w:p w14:paraId="2853612D" w14:textId="77777777" w:rsidR="005D74D4" w:rsidRDefault="005D74D4" w:rsidP="005D74D4">
      <w:pPr>
        <w:pStyle w:val="AStyle"/>
        <w:rPr>
          <w:b/>
        </w:rPr>
      </w:pPr>
      <w:r w:rsidRPr="00EA60A7">
        <w:rPr>
          <w:b/>
        </w:rPr>
        <w:t>Актуальность</w:t>
      </w:r>
    </w:p>
    <w:p w14:paraId="21C3B69E" w14:textId="447DE00B" w:rsidR="005D74D4" w:rsidDel="007F5E07" w:rsidRDefault="005D74D4" w:rsidP="005D74D4">
      <w:pPr>
        <w:spacing w:line="360" w:lineRule="auto"/>
        <w:ind w:firstLine="709"/>
        <w:jc w:val="both"/>
        <w:rPr>
          <w:del w:id="3" w:author="Gleb Radchenko" w:date="2024-05-11T11:52:00Z"/>
          <w:sz w:val="28"/>
          <w:szCs w:val="28"/>
        </w:rPr>
      </w:pPr>
      <w:r w:rsidRPr="00F25A1D">
        <w:rPr>
          <w:sz w:val="28"/>
          <w:szCs w:val="28"/>
        </w:rPr>
        <w:t>В настоящее время</w:t>
      </w:r>
      <w:r w:rsidRPr="0092159B">
        <w:rPr>
          <w:sz w:val="28"/>
          <w:szCs w:val="28"/>
        </w:rPr>
        <w:t xml:space="preserve"> </w:t>
      </w:r>
      <w:r>
        <w:rPr>
          <w:sz w:val="28"/>
          <w:szCs w:val="28"/>
        </w:rPr>
        <w:t>ежемесячно</w:t>
      </w:r>
      <w:r w:rsidRPr="00FC4686">
        <w:rPr>
          <w:sz w:val="28"/>
          <w:szCs w:val="28"/>
        </w:rPr>
        <w:t xml:space="preserve"> </w:t>
      </w:r>
      <w:r>
        <w:rPr>
          <w:sz w:val="28"/>
          <w:szCs w:val="28"/>
        </w:rPr>
        <w:t>появляется огромное множество разнообразного программного обеспечения, основанного на технологиях искусственного интеллекта. Эти технологии созданы для решения самых разных задач.</w:t>
      </w:r>
    </w:p>
    <w:p w14:paraId="6C4198DF" w14:textId="664C692F" w:rsidR="005D74D4" w:rsidRDefault="007F5E07" w:rsidP="005D74D4">
      <w:pPr>
        <w:spacing w:line="360" w:lineRule="auto"/>
        <w:ind w:firstLine="709"/>
        <w:jc w:val="both"/>
        <w:rPr>
          <w:sz w:val="28"/>
          <w:szCs w:val="28"/>
        </w:rPr>
      </w:pPr>
      <w:ins w:id="4" w:author="Gleb Radchenko" w:date="2024-05-11T11:52:00Z">
        <w:r>
          <w:rPr>
            <w:sz w:val="28"/>
            <w:szCs w:val="28"/>
          </w:rPr>
          <w:t xml:space="preserve"> </w:t>
        </w:r>
      </w:ins>
      <w:r w:rsidR="005D74D4" w:rsidRPr="00925541">
        <w:rPr>
          <w:sz w:val="28"/>
          <w:szCs w:val="28"/>
        </w:rPr>
        <w:t xml:space="preserve">В современном музыкальном мире, где искусственный интеллект и машинное обучение играют все более значимую роль, генерация </w:t>
      </w:r>
      <w:r w:rsidR="005D74D4">
        <w:rPr>
          <w:sz w:val="28"/>
          <w:szCs w:val="28"/>
        </w:rPr>
        <w:t xml:space="preserve">мелодии </w:t>
      </w:r>
      <w:r w:rsidR="005D74D4" w:rsidRPr="00925541">
        <w:rPr>
          <w:sz w:val="28"/>
          <w:szCs w:val="28"/>
        </w:rPr>
        <w:t xml:space="preserve">становится все более актуальной </w:t>
      </w:r>
      <w:del w:id="5" w:author="Gleb Radchenko" w:date="2024-05-11T11:53:00Z">
        <w:r w:rsidR="005D74D4" w:rsidRPr="00925541" w:rsidDel="007F5E07">
          <w:rPr>
            <w:sz w:val="28"/>
            <w:szCs w:val="28"/>
          </w:rPr>
          <w:delText xml:space="preserve">и инновационной </w:delText>
        </w:r>
      </w:del>
      <w:r w:rsidR="005D74D4" w:rsidRPr="00925541">
        <w:rPr>
          <w:sz w:val="28"/>
          <w:szCs w:val="28"/>
        </w:rPr>
        <w:t>темой исследования</w:t>
      </w:r>
      <w:r w:rsidR="005D74D4">
        <w:rPr>
          <w:sz w:val="28"/>
          <w:szCs w:val="28"/>
        </w:rPr>
        <w:t>, которая может иметь значительное влияние на музыкальную индустрию и творческий процесс</w:t>
      </w:r>
      <w:r w:rsidR="005D74D4" w:rsidRPr="00925541">
        <w:rPr>
          <w:sz w:val="28"/>
          <w:szCs w:val="28"/>
        </w:rPr>
        <w:t>.</w:t>
      </w:r>
    </w:p>
    <w:p w14:paraId="2B929C2C" w14:textId="2A436A85" w:rsidR="005D74D4" w:rsidRDefault="005D74D4" w:rsidP="005D74D4">
      <w:pPr>
        <w:spacing w:line="360" w:lineRule="auto"/>
        <w:ind w:firstLine="709"/>
        <w:jc w:val="both"/>
        <w:rPr>
          <w:sz w:val="28"/>
          <w:szCs w:val="28"/>
        </w:rPr>
      </w:pPr>
      <w:del w:id="6" w:author="Gleb Radchenko" w:date="2024-05-11T11:53:00Z">
        <w:r w:rsidDel="007F5E07">
          <w:rPr>
            <w:sz w:val="28"/>
            <w:szCs w:val="28"/>
          </w:rPr>
          <w:delText>Тема г</w:delText>
        </w:r>
      </w:del>
      <w:ins w:id="7" w:author="Gleb Radchenko" w:date="2024-05-11T11:53:00Z">
        <w:r w:rsidR="007F5E07">
          <w:rPr>
            <w:sz w:val="28"/>
            <w:szCs w:val="28"/>
          </w:rPr>
          <w:t>Г</w:t>
        </w:r>
      </w:ins>
      <w:r>
        <w:rPr>
          <w:sz w:val="28"/>
          <w:szCs w:val="28"/>
        </w:rPr>
        <w:t>енерации мелодии упрощает работу с таким важным аспектом музыкальной индустрии, как композиция музыки. Одними из ключевых проблем, с которыми сталкиваются музыканты</w:t>
      </w:r>
      <w:ins w:id="8" w:author="Gleb Radchenko" w:date="2024-05-11T11:52:00Z">
        <w:r w:rsidR="007F5E07">
          <w:rPr>
            <w:sz w:val="28"/>
            <w:szCs w:val="28"/>
          </w:rPr>
          <w:t>,</w:t>
        </w:r>
      </w:ins>
      <w:r>
        <w:rPr>
          <w:sz w:val="28"/>
          <w:szCs w:val="28"/>
        </w:rPr>
        <w:t xml:space="preserve"> являются сложность и затраты времени на придумывание интересного и запоминающегося мотива, особенно в ситуациях, когда появляется необходимость развивать идеи уже начатых произведений. Существование инструмента генерации мелодий может открыть больше возможностей для творчества. Написание мелодии – процесс, зачастую зависящий от вдохновения и настроен</w:t>
      </w:r>
      <w:r w:rsidR="007E629F">
        <w:rPr>
          <w:sz w:val="28"/>
          <w:szCs w:val="28"/>
        </w:rPr>
        <w:t>ия</w:t>
      </w:r>
      <w:r>
        <w:rPr>
          <w:sz w:val="28"/>
          <w:szCs w:val="28"/>
        </w:rPr>
        <w:t>. Генератор мелодий в свою очередь мог бы помочь в поиске идей</w:t>
      </w:r>
      <w:del w:id="9" w:author="Gleb Radchenko" w:date="2024-05-11T11:54:00Z">
        <w:r w:rsidDel="007F5E07">
          <w:rPr>
            <w:sz w:val="28"/>
            <w:szCs w:val="28"/>
          </w:rPr>
          <w:delText xml:space="preserve">, продолжении </w:delText>
        </w:r>
      </w:del>
      <w:del w:id="10" w:author="Gleb Radchenko" w:date="2024-05-11T11:52:00Z">
        <w:r w:rsidDel="007F5E07">
          <w:rPr>
            <w:sz w:val="28"/>
            <w:szCs w:val="28"/>
          </w:rPr>
          <w:delText xml:space="preserve">уже </w:delText>
        </w:r>
      </w:del>
      <w:del w:id="11" w:author="Gleb Radchenko" w:date="2024-05-11T11:54:00Z">
        <w:r w:rsidDel="007F5E07">
          <w:rPr>
            <w:sz w:val="28"/>
            <w:szCs w:val="28"/>
          </w:rPr>
          <w:delText xml:space="preserve">существующих идей, и </w:delText>
        </w:r>
      </w:del>
      <w:del w:id="12" w:author="Gleb Radchenko" w:date="2024-05-11T11:52:00Z">
        <w:r w:rsidDel="007F5E07">
          <w:rPr>
            <w:sz w:val="28"/>
            <w:szCs w:val="28"/>
          </w:rPr>
          <w:delText xml:space="preserve">просто </w:delText>
        </w:r>
      </w:del>
      <w:del w:id="13" w:author="Gleb Radchenko" w:date="2024-05-11T11:54:00Z">
        <w:r w:rsidDel="007F5E07">
          <w:rPr>
            <w:sz w:val="28"/>
            <w:szCs w:val="28"/>
          </w:rPr>
          <w:delText>помог бы ускорить и оптимизировать процесс</w:delText>
        </w:r>
      </w:del>
      <w:r>
        <w:rPr>
          <w:sz w:val="28"/>
          <w:szCs w:val="28"/>
        </w:rPr>
        <w:t>. Подобный инструмент также поможет начинающим музыкантам развивать свои навыки.</w:t>
      </w:r>
    </w:p>
    <w:p w14:paraId="327E12E3" w14:textId="528DDB9B" w:rsidR="005D74D4" w:rsidDel="007F5E07" w:rsidRDefault="005D74D4" w:rsidP="005D74D4">
      <w:pPr>
        <w:spacing w:line="360" w:lineRule="auto"/>
        <w:ind w:firstLine="709"/>
        <w:jc w:val="both"/>
        <w:rPr>
          <w:del w:id="14" w:author="Gleb Radchenko" w:date="2024-05-11T11:55:00Z"/>
          <w:sz w:val="28"/>
          <w:szCs w:val="28"/>
        </w:rPr>
      </w:pPr>
      <w:r>
        <w:rPr>
          <w:sz w:val="28"/>
          <w:szCs w:val="28"/>
        </w:rPr>
        <w:t>Эта технология также имеет потенциал для творческого экспериментирования и инноваций. Благодаря случайности в процессе генерации музыканты могут открывать новые жанры, настроения и стили, что способствует разнообразию и оригинальности в музыкальном творчестве.</w:t>
      </w:r>
    </w:p>
    <w:p w14:paraId="29A74C35" w14:textId="1E6275C7" w:rsidR="005D74D4" w:rsidRDefault="007F5E07" w:rsidP="005D74D4">
      <w:pPr>
        <w:spacing w:line="360" w:lineRule="auto"/>
        <w:ind w:firstLine="709"/>
        <w:jc w:val="both"/>
        <w:rPr>
          <w:sz w:val="28"/>
          <w:szCs w:val="28"/>
        </w:rPr>
      </w:pPr>
      <w:ins w:id="15" w:author="Gleb Radchenko" w:date="2024-05-11T11:55:00Z">
        <w:r>
          <w:rPr>
            <w:sz w:val="28"/>
            <w:szCs w:val="28"/>
          </w:rPr>
          <w:t xml:space="preserve"> </w:t>
        </w:r>
      </w:ins>
      <w:r w:rsidR="005D74D4">
        <w:rPr>
          <w:sz w:val="28"/>
          <w:szCs w:val="28"/>
        </w:rPr>
        <w:t xml:space="preserve">Все эти факторы подтверждают актуальность и значимость исследования генерации мелодии. </w:t>
      </w:r>
      <w:del w:id="16" w:author="Gleb Radchenko" w:date="2024-05-11T11:55:00Z">
        <w:r w:rsidR="005D74D4" w:rsidDel="007F5E07">
          <w:rPr>
            <w:sz w:val="28"/>
            <w:szCs w:val="28"/>
          </w:rPr>
          <w:delText>Этот инновационный подход не только упрощает и оптимизирует процесс создания музыки, но и стимулирует разнообразие, творческое экспериментирование и эксклюзивность в музыкальной индустрии.</w:delText>
        </w:r>
      </w:del>
    </w:p>
    <w:p w14:paraId="12235A82" w14:textId="77777777" w:rsidR="005D74D4" w:rsidRPr="00F8744C" w:rsidRDefault="005D74D4" w:rsidP="007F5E07">
      <w:pPr>
        <w:keepNext/>
        <w:spacing w:line="360" w:lineRule="auto"/>
        <w:ind w:firstLine="709"/>
        <w:jc w:val="both"/>
        <w:rPr>
          <w:b/>
          <w:sz w:val="28"/>
          <w:szCs w:val="28"/>
        </w:rPr>
        <w:pPrChange w:id="17" w:author="Gleb Radchenko" w:date="2024-05-11T11:55:00Z">
          <w:pPr>
            <w:spacing w:line="360" w:lineRule="auto"/>
            <w:ind w:firstLine="709"/>
            <w:jc w:val="both"/>
          </w:pPr>
        </w:pPrChange>
      </w:pPr>
      <w:r w:rsidRPr="00F8744C">
        <w:rPr>
          <w:b/>
          <w:sz w:val="28"/>
          <w:szCs w:val="28"/>
        </w:rPr>
        <w:lastRenderedPageBreak/>
        <w:t>Постановка задачи</w:t>
      </w:r>
    </w:p>
    <w:p w14:paraId="7153EB1D" w14:textId="77777777" w:rsidR="005D74D4" w:rsidRPr="00F8744C" w:rsidRDefault="005D74D4" w:rsidP="005D74D4">
      <w:pPr>
        <w:pStyle w:val="AStyle"/>
      </w:pPr>
      <w:r w:rsidRPr="00F8744C">
        <w:t xml:space="preserve">Целью </w:t>
      </w:r>
      <w:r>
        <w:t>выпускной квалификационной</w:t>
      </w:r>
      <w:r w:rsidRPr="00F8744C">
        <w:t xml:space="preserve"> работы является </w:t>
      </w:r>
      <w:r>
        <w:t>разработка веб-приложения для генерации музыки</w:t>
      </w:r>
      <w:r w:rsidRPr="00F8744C">
        <w:t>. Для достижения поставленной цели необходимо решить следующие задачи:</w:t>
      </w:r>
    </w:p>
    <w:p w14:paraId="3B6FB916" w14:textId="77777777" w:rsidR="005D74D4" w:rsidRPr="00DC693B"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rPr>
        <w:t>провести анализ предметной области</w:t>
      </w:r>
      <w:r w:rsidRPr="00DC693B">
        <w:rPr>
          <w:sz w:val="28"/>
          <w:szCs w:val="28"/>
        </w:rPr>
        <w:t xml:space="preserve">; </w:t>
      </w:r>
    </w:p>
    <w:p w14:paraId="481C5D14" w14:textId="77777777" w:rsidR="005D74D4" w:rsidRPr="00397FB0"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rPr>
        <w:t>сформировать набор данных для обучения</w:t>
      </w:r>
      <w:r w:rsidRPr="00397FB0">
        <w:rPr>
          <w:sz w:val="28"/>
          <w:szCs w:val="28"/>
        </w:rPr>
        <w:t>;</w:t>
      </w:r>
    </w:p>
    <w:p w14:paraId="032BAB2D"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выбрать топологию нейросети</w:t>
      </w:r>
      <w:r>
        <w:rPr>
          <w:sz w:val="28"/>
          <w:szCs w:val="28"/>
          <w:lang w:val="en-US" w:eastAsia="ja-JP"/>
        </w:rPr>
        <w:t>;</w:t>
      </w:r>
    </w:p>
    <w:p w14:paraId="3D5287D5"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 xml:space="preserve">реализовать </w:t>
      </w:r>
      <w:proofErr w:type="spellStart"/>
      <w:r>
        <w:rPr>
          <w:sz w:val="28"/>
          <w:szCs w:val="28"/>
          <w:lang w:eastAsia="ja-JP"/>
        </w:rPr>
        <w:t>нейросетевую</w:t>
      </w:r>
      <w:proofErr w:type="spellEnd"/>
      <w:r>
        <w:rPr>
          <w:sz w:val="28"/>
          <w:szCs w:val="28"/>
          <w:lang w:eastAsia="ja-JP"/>
        </w:rPr>
        <w:t xml:space="preserve"> модель и провести ее обучение</w:t>
      </w:r>
      <w:r w:rsidRPr="003E773F">
        <w:rPr>
          <w:sz w:val="28"/>
          <w:szCs w:val="28"/>
          <w:lang w:eastAsia="ja-JP"/>
        </w:rPr>
        <w:t>;</w:t>
      </w:r>
    </w:p>
    <w:p w14:paraId="2231CFD9"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спроектировать приложение для генерации музыки</w:t>
      </w:r>
      <w:r w:rsidRPr="003E773F">
        <w:rPr>
          <w:sz w:val="28"/>
          <w:szCs w:val="28"/>
          <w:lang w:eastAsia="ja-JP"/>
        </w:rPr>
        <w:t>;</w:t>
      </w:r>
    </w:p>
    <w:p w14:paraId="6BFF7DAA" w14:textId="77777777" w:rsidR="005D74D4" w:rsidRPr="003E773F"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реализовать приложение</w:t>
      </w:r>
      <w:r>
        <w:rPr>
          <w:sz w:val="28"/>
          <w:szCs w:val="28"/>
          <w:lang w:val="en-US" w:eastAsia="ja-JP"/>
        </w:rPr>
        <w:t>;</w:t>
      </w:r>
    </w:p>
    <w:p w14:paraId="4384C7B0" w14:textId="77777777" w:rsidR="005D74D4" w:rsidRPr="00DC693B" w:rsidRDefault="005D74D4" w:rsidP="005D74D4">
      <w:pPr>
        <w:pStyle w:val="ListParagraph"/>
        <w:numPr>
          <w:ilvl w:val="0"/>
          <w:numId w:val="7"/>
        </w:numPr>
        <w:tabs>
          <w:tab w:val="left" w:pos="1134"/>
        </w:tabs>
        <w:spacing w:line="360" w:lineRule="auto"/>
        <w:ind w:left="0" w:firstLine="709"/>
        <w:jc w:val="both"/>
        <w:rPr>
          <w:sz w:val="28"/>
          <w:szCs w:val="28"/>
        </w:rPr>
      </w:pPr>
      <w:r>
        <w:rPr>
          <w:sz w:val="28"/>
          <w:szCs w:val="28"/>
          <w:lang w:eastAsia="ja-JP"/>
        </w:rPr>
        <w:t>провести тестирование приложения</w:t>
      </w:r>
      <w:r>
        <w:rPr>
          <w:sz w:val="28"/>
          <w:szCs w:val="28"/>
          <w:lang w:val="en-US" w:eastAsia="ja-JP"/>
        </w:rPr>
        <w:t>.</w:t>
      </w:r>
    </w:p>
    <w:p w14:paraId="57ED7830" w14:textId="77777777" w:rsidR="005D74D4" w:rsidRDefault="005D74D4" w:rsidP="005D74D4">
      <w:pPr>
        <w:spacing w:line="360" w:lineRule="auto"/>
        <w:ind w:firstLine="709"/>
        <w:rPr>
          <w:b/>
          <w:sz w:val="28"/>
        </w:rPr>
      </w:pPr>
      <w:r w:rsidRPr="005F4721">
        <w:rPr>
          <w:b/>
          <w:sz w:val="28"/>
        </w:rPr>
        <w:t>Структура и содержание работы</w:t>
      </w:r>
    </w:p>
    <w:p w14:paraId="4C28ADB1" w14:textId="5B018A31" w:rsidR="005D74D4" w:rsidRDefault="005D74D4" w:rsidP="005D74D4">
      <w:pPr>
        <w:pStyle w:val="AStyle"/>
      </w:pPr>
      <w:r w:rsidRPr="003E773F">
        <w:t xml:space="preserve">Работа состоит из введения, </w:t>
      </w:r>
      <w:r>
        <w:t>двух</w:t>
      </w:r>
      <w:r w:rsidRPr="003E773F">
        <w:t xml:space="preserve"> глав, заключения и списка литературы. Объем работы составляет </w:t>
      </w:r>
      <w:r w:rsidR="00C21D1C" w:rsidRPr="007E629F">
        <w:t>52</w:t>
      </w:r>
      <w:r w:rsidRPr="003E773F">
        <w:t xml:space="preserve"> страниц</w:t>
      </w:r>
      <w:r w:rsidR="00C21D1C">
        <w:t>ы</w:t>
      </w:r>
      <w:r w:rsidRPr="003E773F">
        <w:t>, объем списка литературы</w:t>
      </w:r>
      <w:r>
        <w:rPr>
          <w:lang w:val="en-US"/>
        </w:rPr>
        <w:t> </w:t>
      </w:r>
      <w:r>
        <w:t>–</w:t>
      </w:r>
      <w:r>
        <w:rPr>
          <w:lang w:val="en-US"/>
        </w:rPr>
        <w:t> </w:t>
      </w:r>
      <w:r w:rsidR="00C21D1C">
        <w:t>25</w:t>
      </w:r>
      <w:r w:rsidRPr="003E773F">
        <w:t xml:space="preserve"> источник</w:t>
      </w:r>
      <w:r>
        <w:t>ов.</w:t>
      </w:r>
    </w:p>
    <w:p w14:paraId="4F9C3A7D" w14:textId="77777777" w:rsidR="005D74D4" w:rsidRDefault="005D74D4" w:rsidP="005D74D4">
      <w:pPr>
        <w:pStyle w:val="AStyle"/>
      </w:pPr>
      <w:r>
        <w:t>В первой главе описываются существующие аналоги, а также производится анализ архитектур нейронных сетей, применимых в задаче генерации звука.</w:t>
      </w:r>
    </w:p>
    <w:p w14:paraId="377CA96C" w14:textId="77777777" w:rsidR="005D74D4" w:rsidRDefault="005D74D4" w:rsidP="005D74D4">
      <w:pPr>
        <w:pStyle w:val="AStyle"/>
      </w:pPr>
      <w:r>
        <w:t>Вторая глава посвящена формату входных данных, описанию использованного при обучении набора данных и его обработке.</w:t>
      </w:r>
    </w:p>
    <w:p w14:paraId="447C702C" w14:textId="12C2B2FE" w:rsidR="005D74D4" w:rsidRDefault="005D74D4" w:rsidP="005D74D4">
      <w:pPr>
        <w:pStyle w:val="AStyle"/>
      </w:pPr>
      <w:r>
        <w:t xml:space="preserve">В третьей главе содержится описание архитектуры </w:t>
      </w:r>
      <w:proofErr w:type="spellStart"/>
      <w:r>
        <w:t>нейросетевой</w:t>
      </w:r>
      <w:proofErr w:type="spellEnd"/>
      <w:r>
        <w:t xml:space="preserve"> модели, и эксперименты по подбору оптимальных параметров и структуры.</w:t>
      </w:r>
    </w:p>
    <w:p w14:paraId="52596A74" w14:textId="35461DCE" w:rsidR="00102FC8" w:rsidRDefault="00102FC8" w:rsidP="005D74D4">
      <w:pPr>
        <w:pStyle w:val="AStyle"/>
      </w:pPr>
      <w:r>
        <w:t>В четвертой главе описаны проектирование и реализация приложения.</w:t>
      </w:r>
    </w:p>
    <w:p w14:paraId="5DF2383C" w14:textId="65189FE6" w:rsidR="00102FC8" w:rsidRDefault="00102FC8" w:rsidP="005D74D4">
      <w:pPr>
        <w:pStyle w:val="AStyle"/>
      </w:pPr>
      <w:r>
        <w:t>В пятой главе приводятся результаты тестирования.</w:t>
      </w:r>
    </w:p>
    <w:p w14:paraId="74E81CF3" w14:textId="77777777" w:rsidR="005D74D4" w:rsidRPr="00391951" w:rsidRDefault="005D74D4" w:rsidP="005D74D4">
      <w:pPr>
        <w:pStyle w:val="AStyle"/>
        <w:rPr>
          <w:b/>
          <w:sz w:val="44"/>
        </w:rPr>
      </w:pPr>
      <w:r w:rsidRPr="00EA60A7">
        <w:rPr>
          <w:b/>
        </w:rPr>
        <w:br w:type="page"/>
      </w:r>
    </w:p>
    <w:p w14:paraId="07AB95BC" w14:textId="77777777" w:rsidR="005D74D4" w:rsidRPr="004F72F4" w:rsidRDefault="005D74D4" w:rsidP="005D74D4">
      <w:pPr>
        <w:pStyle w:val="Heading1"/>
        <w:spacing w:after="0" w:line="360" w:lineRule="auto"/>
      </w:pPr>
      <w:bookmarkStart w:id="18" w:name="_Toc9358290"/>
      <w:bookmarkStart w:id="19" w:name="_Toc166180063"/>
      <w:r w:rsidRPr="0025789A">
        <w:rPr>
          <w:caps w:val="0"/>
        </w:rPr>
        <w:lastRenderedPageBreak/>
        <w:t xml:space="preserve">1. </w:t>
      </w:r>
      <w:bookmarkEnd w:id="18"/>
      <w:r>
        <w:rPr>
          <w:caps w:val="0"/>
        </w:rPr>
        <w:t>АНАЛИЗ ПРЕДМЕТНОЙ ОБЛАСТИ</w:t>
      </w:r>
      <w:bookmarkEnd w:id="19"/>
    </w:p>
    <w:p w14:paraId="5C9BFFB9" w14:textId="77777777" w:rsidR="005D74D4" w:rsidRPr="0025789A" w:rsidRDefault="005D74D4" w:rsidP="005D74D4">
      <w:pPr>
        <w:pStyle w:val="Heading11"/>
        <w:numPr>
          <w:ilvl w:val="0"/>
          <w:numId w:val="0"/>
        </w:numPr>
        <w:tabs>
          <w:tab w:val="left" w:pos="567"/>
        </w:tabs>
        <w:spacing w:before="0" w:after="0" w:line="360" w:lineRule="auto"/>
      </w:pPr>
      <w:bookmarkStart w:id="20" w:name="_Toc166180064"/>
      <w:r w:rsidRPr="00D977C8">
        <w:t>1</w:t>
      </w:r>
      <w:r w:rsidRPr="0025789A">
        <w:t xml:space="preserve">.1. </w:t>
      </w:r>
      <w:r>
        <w:t>Анализ аналогичных проектов</w:t>
      </w:r>
      <w:bookmarkEnd w:id="20"/>
    </w:p>
    <w:p w14:paraId="67AE3F69" w14:textId="77777777" w:rsidR="005D74D4" w:rsidRDefault="005D74D4" w:rsidP="005D74D4">
      <w:pPr>
        <w:spacing w:line="360" w:lineRule="auto"/>
        <w:ind w:firstLine="709"/>
        <w:jc w:val="both"/>
        <w:rPr>
          <w:sz w:val="28"/>
          <w:szCs w:val="28"/>
        </w:rPr>
      </w:pPr>
      <w:r>
        <w:rPr>
          <w:sz w:val="28"/>
          <w:szCs w:val="28"/>
        </w:rPr>
        <w:t>Рассмотрим несколько наиболее актуальных и современных решений данной задачи.</w:t>
      </w:r>
    </w:p>
    <w:p w14:paraId="22C38BDE" w14:textId="77777777" w:rsidR="005D74D4" w:rsidRPr="00CE3FD7" w:rsidRDefault="005D74D4" w:rsidP="005D74D4">
      <w:pPr>
        <w:spacing w:line="360" w:lineRule="auto"/>
        <w:ind w:firstLine="709"/>
        <w:jc w:val="both"/>
        <w:rPr>
          <w:b/>
          <w:sz w:val="28"/>
          <w:szCs w:val="28"/>
        </w:rPr>
      </w:pPr>
      <w:r w:rsidRPr="00CE3FD7">
        <w:rPr>
          <w:b/>
          <w:sz w:val="28"/>
          <w:szCs w:val="28"/>
          <w:lang w:val="en-US"/>
        </w:rPr>
        <w:t>Jukebox</w:t>
      </w:r>
    </w:p>
    <w:p w14:paraId="42D98CA1" w14:textId="7C23AD03" w:rsidR="005D74D4" w:rsidRDefault="005D74D4" w:rsidP="005D74D4">
      <w:pPr>
        <w:spacing w:line="360" w:lineRule="auto"/>
        <w:ind w:firstLine="709"/>
        <w:jc w:val="both"/>
        <w:rPr>
          <w:sz w:val="28"/>
          <w:szCs w:val="28"/>
        </w:rPr>
      </w:pPr>
      <w:r>
        <w:rPr>
          <w:sz w:val="28"/>
          <w:szCs w:val="28"/>
        </w:rPr>
        <w:t>Проект</w:t>
      </w:r>
      <w:ins w:id="21" w:author="Gleb Radchenko" w:date="2024-05-11T11:56:00Z">
        <w:r w:rsidR="007F5E07">
          <w:rPr>
            <w:sz w:val="28"/>
            <w:szCs w:val="28"/>
          </w:rPr>
          <w:t xml:space="preserve"> </w:t>
        </w:r>
        <w:r w:rsidR="007F5E07">
          <w:rPr>
            <w:sz w:val="28"/>
            <w:szCs w:val="28"/>
            <w:lang w:val="en-US"/>
          </w:rPr>
          <w:t>Jukebox</w:t>
        </w:r>
        <w:r w:rsidR="007F5E07" w:rsidRPr="007F5E07">
          <w:rPr>
            <w:sz w:val="28"/>
            <w:szCs w:val="28"/>
            <w:rPrChange w:id="22" w:author="Gleb Radchenko" w:date="2024-05-11T11:56:00Z">
              <w:rPr>
                <w:sz w:val="28"/>
                <w:szCs w:val="28"/>
                <w:lang w:val="en-US"/>
              </w:rPr>
            </w:rPrChange>
          </w:rPr>
          <w:t xml:space="preserve"> [1]</w:t>
        </w:r>
      </w:ins>
      <w:r>
        <w:rPr>
          <w:sz w:val="28"/>
          <w:szCs w:val="28"/>
        </w:rPr>
        <w:t xml:space="preserve"> разработан исследователями из </w:t>
      </w:r>
      <w:proofErr w:type="spellStart"/>
      <w:r>
        <w:rPr>
          <w:sz w:val="28"/>
          <w:szCs w:val="28"/>
          <w:lang w:val="en-US"/>
        </w:rPr>
        <w:t>OpenAI</w:t>
      </w:r>
      <w:proofErr w:type="spellEnd"/>
      <w:r>
        <w:rPr>
          <w:sz w:val="28"/>
          <w:szCs w:val="28"/>
        </w:rPr>
        <w:t>, он предназначен для генерации полноценных</w:t>
      </w:r>
      <w:r w:rsidRPr="00482C39">
        <w:rPr>
          <w:sz w:val="28"/>
          <w:szCs w:val="28"/>
        </w:rPr>
        <w:t xml:space="preserve"> музыка</w:t>
      </w:r>
      <w:r>
        <w:rPr>
          <w:sz w:val="28"/>
          <w:szCs w:val="28"/>
        </w:rPr>
        <w:t>льных композиций</w:t>
      </w:r>
      <w:r w:rsidRPr="00482C39">
        <w:rPr>
          <w:sz w:val="28"/>
          <w:szCs w:val="28"/>
        </w:rPr>
        <w:t>, включая мелодии, гармонии, ритмы и тек</w:t>
      </w:r>
      <w:r>
        <w:rPr>
          <w:sz w:val="28"/>
          <w:szCs w:val="28"/>
        </w:rPr>
        <w:t xml:space="preserve">сты. Отличительной особенностью </w:t>
      </w:r>
      <w:r w:rsidRPr="00482C39">
        <w:rPr>
          <w:sz w:val="28"/>
          <w:szCs w:val="28"/>
        </w:rPr>
        <w:t>является его способность генерировать как инструментальн</w:t>
      </w:r>
      <w:r>
        <w:rPr>
          <w:sz w:val="28"/>
          <w:szCs w:val="28"/>
        </w:rPr>
        <w:t>ые, так и вокальные партии</w:t>
      </w:r>
      <w:r w:rsidRPr="00482C39">
        <w:rPr>
          <w:sz w:val="28"/>
          <w:szCs w:val="28"/>
        </w:rPr>
        <w:t>.</w:t>
      </w:r>
    </w:p>
    <w:p w14:paraId="2EF4D32F" w14:textId="77777777" w:rsidR="005D74D4" w:rsidRDefault="005D74D4" w:rsidP="005D74D4">
      <w:pPr>
        <w:spacing w:line="360" w:lineRule="auto"/>
        <w:ind w:firstLine="709"/>
        <w:jc w:val="both"/>
        <w:rPr>
          <w:sz w:val="28"/>
          <w:szCs w:val="28"/>
        </w:rPr>
      </w:pPr>
      <w:proofErr w:type="spellStart"/>
      <w:r>
        <w:rPr>
          <w:sz w:val="28"/>
          <w:szCs w:val="28"/>
        </w:rPr>
        <w:t>Jukebox</w:t>
      </w:r>
      <w:proofErr w:type="spellEnd"/>
      <w:r>
        <w:rPr>
          <w:sz w:val="28"/>
          <w:szCs w:val="28"/>
        </w:rPr>
        <w:t xml:space="preserve"> </w:t>
      </w:r>
      <w:r w:rsidRPr="00482C39">
        <w:rPr>
          <w:sz w:val="28"/>
          <w:szCs w:val="28"/>
        </w:rPr>
        <w:t>стремится к созданию</w:t>
      </w:r>
      <w:r>
        <w:rPr>
          <w:sz w:val="28"/>
          <w:szCs w:val="28"/>
        </w:rPr>
        <w:t xml:space="preserve"> новых и уникальных</w:t>
      </w:r>
      <w:r w:rsidRPr="00482C39">
        <w:rPr>
          <w:sz w:val="28"/>
          <w:szCs w:val="28"/>
        </w:rPr>
        <w:t xml:space="preserve"> произведений, которые звучат а</w:t>
      </w:r>
      <w:r>
        <w:rPr>
          <w:sz w:val="28"/>
          <w:szCs w:val="28"/>
        </w:rPr>
        <w:t>у</w:t>
      </w:r>
      <w:r w:rsidRPr="00482C39">
        <w:rPr>
          <w:sz w:val="28"/>
          <w:szCs w:val="28"/>
        </w:rPr>
        <w:t>тентично и имеют характеристики определенного жанра.</w:t>
      </w:r>
    </w:p>
    <w:p w14:paraId="01566BA0" w14:textId="77777777" w:rsidR="005D74D4" w:rsidRDefault="005D74D4" w:rsidP="005D74D4">
      <w:pPr>
        <w:spacing w:line="360" w:lineRule="auto"/>
        <w:ind w:firstLine="709"/>
        <w:jc w:val="both"/>
        <w:rPr>
          <w:sz w:val="28"/>
          <w:szCs w:val="28"/>
        </w:rPr>
      </w:pPr>
      <w:r>
        <w:rPr>
          <w:sz w:val="28"/>
          <w:szCs w:val="28"/>
        </w:rPr>
        <w:t xml:space="preserve">Система реализована с помощью </w:t>
      </w:r>
      <w:proofErr w:type="spellStart"/>
      <w:r>
        <w:rPr>
          <w:sz w:val="28"/>
          <w:szCs w:val="28"/>
        </w:rPr>
        <w:t>автоэнкодера</w:t>
      </w:r>
      <w:proofErr w:type="spellEnd"/>
      <w:r>
        <w:rPr>
          <w:sz w:val="28"/>
          <w:szCs w:val="28"/>
        </w:rPr>
        <w:t xml:space="preserve">, который </w:t>
      </w:r>
      <w:r w:rsidRPr="004D3140">
        <w:rPr>
          <w:sz w:val="28"/>
          <w:szCs w:val="28"/>
        </w:rPr>
        <w:t xml:space="preserve">сжимает </w:t>
      </w:r>
      <w:r>
        <w:rPr>
          <w:sz w:val="28"/>
          <w:szCs w:val="28"/>
        </w:rPr>
        <w:t>музыку</w:t>
      </w:r>
      <w:r w:rsidRPr="004D3140">
        <w:rPr>
          <w:sz w:val="28"/>
          <w:szCs w:val="28"/>
        </w:rPr>
        <w:t xml:space="preserve"> в дискретное пространство с помощью модели</w:t>
      </w:r>
      <w:r>
        <w:rPr>
          <w:sz w:val="28"/>
          <w:szCs w:val="28"/>
        </w:rPr>
        <w:t xml:space="preserve"> </w:t>
      </w:r>
      <w:r w:rsidRPr="004D3140">
        <w:rPr>
          <w:sz w:val="28"/>
          <w:szCs w:val="28"/>
        </w:rPr>
        <w:t>VQ-VAE</w:t>
      </w:r>
      <w:r>
        <w:rPr>
          <w:sz w:val="28"/>
          <w:szCs w:val="28"/>
        </w:rPr>
        <w:t>. Эта модель</w:t>
      </w:r>
      <w:r w:rsidRPr="004D3140">
        <w:rPr>
          <w:sz w:val="28"/>
          <w:szCs w:val="28"/>
        </w:rPr>
        <w:t xml:space="preserve"> основана на квантиз</w:t>
      </w:r>
      <w:r>
        <w:rPr>
          <w:sz w:val="28"/>
          <w:szCs w:val="28"/>
        </w:rPr>
        <w:t>ации. Иерархическая VQ-VAE способна к генерации коротких инструментальных паттернов</w:t>
      </w:r>
      <w:r w:rsidRPr="004D3140">
        <w:rPr>
          <w:sz w:val="28"/>
          <w:szCs w:val="28"/>
        </w:rPr>
        <w:t xml:space="preserve"> аудио из небольшого набора </w:t>
      </w:r>
      <w:r>
        <w:rPr>
          <w:sz w:val="28"/>
          <w:szCs w:val="28"/>
        </w:rPr>
        <w:t xml:space="preserve">музыкальных </w:t>
      </w:r>
      <w:r w:rsidRPr="004D3140">
        <w:rPr>
          <w:sz w:val="28"/>
          <w:szCs w:val="28"/>
        </w:rPr>
        <w:t>инструментов.</w:t>
      </w:r>
    </w:p>
    <w:p w14:paraId="6B6B796B" w14:textId="77777777" w:rsidR="005D74D4" w:rsidRDefault="005D74D4" w:rsidP="005D74D4">
      <w:pPr>
        <w:spacing w:line="360" w:lineRule="auto"/>
        <w:ind w:firstLine="709"/>
        <w:jc w:val="both"/>
        <w:rPr>
          <w:sz w:val="28"/>
          <w:szCs w:val="28"/>
        </w:rPr>
      </w:pPr>
      <w:r w:rsidRPr="004D3140">
        <w:rPr>
          <w:sz w:val="28"/>
          <w:szCs w:val="28"/>
        </w:rPr>
        <w:t xml:space="preserve">Исследователи используют три уровня </w:t>
      </w:r>
      <w:r>
        <w:rPr>
          <w:sz w:val="28"/>
          <w:szCs w:val="28"/>
        </w:rPr>
        <w:t>сжатия, которые сжимают</w:t>
      </w:r>
      <w:r w:rsidRPr="004D3140">
        <w:rPr>
          <w:sz w:val="28"/>
          <w:szCs w:val="28"/>
        </w:rPr>
        <w:t xml:space="preserve"> аудиозапись в 8, 32 и 128 раз соответственно. </w:t>
      </w:r>
      <w:r>
        <w:rPr>
          <w:sz w:val="28"/>
          <w:szCs w:val="28"/>
        </w:rPr>
        <w:t>В результате таких преобразований данные теряю</w:t>
      </w:r>
      <w:r w:rsidRPr="004D3140">
        <w:rPr>
          <w:sz w:val="28"/>
          <w:szCs w:val="28"/>
        </w:rPr>
        <w:t xml:space="preserve">т большую </w:t>
      </w:r>
      <w:r>
        <w:rPr>
          <w:sz w:val="28"/>
          <w:szCs w:val="28"/>
        </w:rPr>
        <w:t>часть деталей, но сохраняют</w:t>
      </w:r>
      <w:r w:rsidRPr="004D3140">
        <w:rPr>
          <w:sz w:val="28"/>
          <w:szCs w:val="28"/>
        </w:rPr>
        <w:t xml:space="preserve"> информацию </w:t>
      </w:r>
      <w:r>
        <w:rPr>
          <w:sz w:val="28"/>
          <w:szCs w:val="28"/>
        </w:rPr>
        <w:t>о тоне, тембре и громкости мелодии</w:t>
      </w:r>
      <w:r w:rsidRPr="004D3140">
        <w:rPr>
          <w:sz w:val="28"/>
          <w:szCs w:val="28"/>
        </w:rPr>
        <w:t>.</w:t>
      </w:r>
    </w:p>
    <w:p w14:paraId="151DE2BB" w14:textId="77777777" w:rsidR="005D74D4" w:rsidRDefault="005D74D4" w:rsidP="005D74D4">
      <w:pPr>
        <w:pStyle w:val="AStyle"/>
      </w:pPr>
      <w:r>
        <w:t>Модель обучали на собранном из интернета наборе из 1,2 миллионов композиций</w:t>
      </w:r>
      <w:r w:rsidRPr="004D3140">
        <w:t xml:space="preserve">. Половина из них на английском языке. Для каждой аудиозаписи доступны метаданные и текст песни из </w:t>
      </w:r>
      <w:proofErr w:type="spellStart"/>
      <w:r w:rsidRPr="004D3140">
        <w:t>LyricWiki</w:t>
      </w:r>
      <w:proofErr w:type="spellEnd"/>
      <w:del w:id="23" w:author="Gleb Radchenko" w:date="2024-05-11T11:57:00Z">
        <w:r w:rsidDel="004A68B6">
          <w:delText xml:space="preserve"> [</w:delText>
        </w:r>
        <w:r w:rsidRPr="0093442F" w:rsidDel="004A68B6">
          <w:delText>1</w:delText>
        </w:r>
        <w:r w:rsidRPr="005358D0" w:rsidDel="004A68B6">
          <w:delText>]</w:delText>
        </w:r>
      </w:del>
      <w:r w:rsidRPr="004D3140">
        <w:t>.</w:t>
      </w:r>
    </w:p>
    <w:p w14:paraId="368FCB51" w14:textId="77777777" w:rsidR="005D74D4" w:rsidRPr="00041D2F" w:rsidRDefault="005D74D4" w:rsidP="005D74D4">
      <w:pPr>
        <w:spacing w:line="360" w:lineRule="auto"/>
        <w:rPr>
          <w:sz w:val="28"/>
          <w:szCs w:val="28"/>
          <w:lang w:eastAsia="ja-JP"/>
        </w:rPr>
      </w:pPr>
      <w:r>
        <w:br w:type="page"/>
      </w:r>
    </w:p>
    <w:p w14:paraId="4577C2C9" w14:textId="77777777" w:rsidR="005D74D4" w:rsidRPr="004446F0" w:rsidRDefault="005D74D4" w:rsidP="005D74D4">
      <w:pPr>
        <w:spacing w:line="360" w:lineRule="auto"/>
        <w:ind w:firstLine="709"/>
        <w:jc w:val="both"/>
        <w:rPr>
          <w:b/>
          <w:sz w:val="28"/>
          <w:szCs w:val="28"/>
        </w:rPr>
      </w:pPr>
      <w:proofErr w:type="spellStart"/>
      <w:r w:rsidRPr="004446F0">
        <w:rPr>
          <w:b/>
          <w:sz w:val="28"/>
          <w:szCs w:val="28"/>
          <w:lang w:val="en-US"/>
        </w:rPr>
        <w:lastRenderedPageBreak/>
        <w:t>MuseNet</w:t>
      </w:r>
      <w:proofErr w:type="spellEnd"/>
    </w:p>
    <w:p w14:paraId="1E786320" w14:textId="7FC06CB4" w:rsidR="005D74D4" w:rsidRDefault="005D74D4" w:rsidP="005D74D4">
      <w:pPr>
        <w:spacing w:line="360" w:lineRule="auto"/>
        <w:ind w:firstLine="709"/>
        <w:jc w:val="both"/>
        <w:rPr>
          <w:sz w:val="28"/>
          <w:szCs w:val="28"/>
        </w:rPr>
      </w:pPr>
      <w:r>
        <w:rPr>
          <w:sz w:val="28"/>
          <w:szCs w:val="28"/>
        </w:rPr>
        <w:t xml:space="preserve">Созданная исследователями из </w:t>
      </w:r>
      <w:proofErr w:type="spellStart"/>
      <w:r>
        <w:rPr>
          <w:sz w:val="28"/>
          <w:szCs w:val="28"/>
          <w:lang w:val="en-US"/>
        </w:rPr>
        <w:t>OpenAI</w:t>
      </w:r>
      <w:proofErr w:type="spellEnd"/>
      <w:r w:rsidRPr="004446F0">
        <w:rPr>
          <w:sz w:val="28"/>
          <w:szCs w:val="28"/>
        </w:rPr>
        <w:t xml:space="preserve"> </w:t>
      </w:r>
      <w:proofErr w:type="spellStart"/>
      <w:r>
        <w:rPr>
          <w:sz w:val="28"/>
          <w:szCs w:val="28"/>
          <w:lang w:val="en-US"/>
        </w:rPr>
        <w:t>MuseNet</w:t>
      </w:r>
      <w:proofErr w:type="spellEnd"/>
      <w:ins w:id="24" w:author="Gleb Radchenko" w:date="2024-05-11T11:56:00Z">
        <w:r w:rsidR="007F5E07">
          <w:rPr>
            <w:sz w:val="28"/>
            <w:szCs w:val="28"/>
          </w:rPr>
          <w:t xml:space="preserve"> </w:t>
        </w:r>
        <w:r w:rsidR="007F5E07" w:rsidRPr="007F5E07">
          <w:rPr>
            <w:sz w:val="28"/>
            <w:szCs w:val="28"/>
            <w:rPrChange w:id="25" w:author="Gleb Radchenko" w:date="2024-05-11T11:56:00Z">
              <w:rPr>
                <w:sz w:val="28"/>
                <w:szCs w:val="28"/>
                <w:lang w:val="en-US"/>
              </w:rPr>
            </w:rPrChange>
          </w:rPr>
          <w:t>[</w:t>
        </w:r>
        <w:r w:rsidR="007F5E07" w:rsidRPr="007F5E07">
          <w:rPr>
            <w:sz w:val="28"/>
            <w:szCs w:val="28"/>
            <w:rPrChange w:id="26" w:author="Gleb Radchenko" w:date="2024-05-11T11:57:00Z">
              <w:rPr>
                <w:sz w:val="28"/>
                <w:szCs w:val="28"/>
                <w:lang w:val="en-US"/>
              </w:rPr>
            </w:rPrChange>
          </w:rPr>
          <w:t>2]</w:t>
        </w:r>
      </w:ins>
      <w:r w:rsidRPr="004446F0">
        <w:rPr>
          <w:sz w:val="28"/>
          <w:szCs w:val="28"/>
        </w:rPr>
        <w:t xml:space="preserve"> </w:t>
      </w:r>
      <w:r>
        <w:rPr>
          <w:sz w:val="28"/>
          <w:szCs w:val="28"/>
        </w:rPr>
        <w:t xml:space="preserve">способна генерировать полноценные музыкальные композиции с использованием 10 различных инструментов и сочетать стили. Сеть научилась обнаруживать закономерности гармонии, ритма и стиля и предсказывать следующий токен. </w:t>
      </w:r>
      <w:proofErr w:type="spellStart"/>
      <w:r>
        <w:rPr>
          <w:sz w:val="28"/>
          <w:szCs w:val="28"/>
          <w:lang w:val="en-US"/>
        </w:rPr>
        <w:t>MuseNet</w:t>
      </w:r>
      <w:proofErr w:type="spellEnd"/>
      <w:r w:rsidRPr="004446F0">
        <w:rPr>
          <w:sz w:val="28"/>
          <w:szCs w:val="28"/>
        </w:rPr>
        <w:t xml:space="preserve"> </w:t>
      </w:r>
      <w:r>
        <w:rPr>
          <w:sz w:val="28"/>
          <w:szCs w:val="28"/>
        </w:rPr>
        <w:t xml:space="preserve">использует ту же модель, что и </w:t>
      </w:r>
      <w:r>
        <w:rPr>
          <w:sz w:val="28"/>
          <w:szCs w:val="28"/>
          <w:lang w:val="en-US"/>
        </w:rPr>
        <w:t>GPT</w:t>
      </w:r>
      <w:r w:rsidRPr="004446F0">
        <w:rPr>
          <w:sz w:val="28"/>
          <w:szCs w:val="28"/>
        </w:rPr>
        <w:t xml:space="preserve">-2 – </w:t>
      </w:r>
      <w:r>
        <w:rPr>
          <w:sz w:val="28"/>
          <w:szCs w:val="28"/>
        </w:rPr>
        <w:t>трансформер, обученный предсказывать следующий токен последовательности, будь то аудио или текст</w:t>
      </w:r>
      <w:del w:id="27" w:author="Gleb Radchenko" w:date="2024-05-11T11:57:00Z">
        <w:r w:rsidDel="004A68B6">
          <w:rPr>
            <w:sz w:val="28"/>
            <w:szCs w:val="28"/>
          </w:rPr>
          <w:delText xml:space="preserve"> [</w:delText>
        </w:r>
        <w:r w:rsidRPr="0093442F" w:rsidDel="004A68B6">
          <w:rPr>
            <w:sz w:val="28"/>
            <w:szCs w:val="28"/>
          </w:rPr>
          <w:delText>2</w:delText>
        </w:r>
        <w:r w:rsidRPr="00EF68D7" w:rsidDel="004A68B6">
          <w:rPr>
            <w:sz w:val="28"/>
            <w:szCs w:val="28"/>
          </w:rPr>
          <w:delText>]</w:delText>
        </w:r>
      </w:del>
      <w:r>
        <w:rPr>
          <w:sz w:val="28"/>
          <w:szCs w:val="28"/>
        </w:rPr>
        <w:t xml:space="preserve">. </w:t>
      </w:r>
    </w:p>
    <w:p w14:paraId="0B7F8EC1" w14:textId="48C5F868" w:rsidR="005D74D4" w:rsidRPr="004A68B6" w:rsidRDefault="005D74D4" w:rsidP="005D74D4">
      <w:pPr>
        <w:spacing w:line="360" w:lineRule="auto"/>
        <w:ind w:firstLine="709"/>
        <w:jc w:val="both"/>
        <w:rPr>
          <w:sz w:val="28"/>
          <w:szCs w:val="28"/>
        </w:rPr>
      </w:pPr>
      <w:r>
        <w:rPr>
          <w:sz w:val="28"/>
          <w:szCs w:val="28"/>
        </w:rPr>
        <w:t xml:space="preserve">В качестве набора данных использовались коллекции </w:t>
      </w:r>
      <w:r>
        <w:rPr>
          <w:sz w:val="28"/>
          <w:szCs w:val="28"/>
          <w:lang w:val="en-US"/>
        </w:rPr>
        <w:t>MIDI</w:t>
      </w:r>
      <w:r>
        <w:rPr>
          <w:sz w:val="28"/>
          <w:szCs w:val="28"/>
        </w:rPr>
        <w:t xml:space="preserve">-файлов, пожертвованные </w:t>
      </w:r>
      <w:proofErr w:type="spellStart"/>
      <w:r>
        <w:rPr>
          <w:sz w:val="28"/>
          <w:szCs w:val="28"/>
          <w:lang w:val="en-US"/>
        </w:rPr>
        <w:t>ClassicalArchives</w:t>
      </w:r>
      <w:proofErr w:type="spellEnd"/>
      <w:r w:rsidRPr="0093173B">
        <w:rPr>
          <w:sz w:val="28"/>
          <w:szCs w:val="28"/>
        </w:rPr>
        <w:t xml:space="preserve"> </w:t>
      </w:r>
      <w:r>
        <w:rPr>
          <w:sz w:val="28"/>
          <w:szCs w:val="28"/>
        </w:rPr>
        <w:t xml:space="preserve">и </w:t>
      </w:r>
      <w:proofErr w:type="spellStart"/>
      <w:r>
        <w:rPr>
          <w:sz w:val="28"/>
          <w:szCs w:val="28"/>
          <w:lang w:val="en-US"/>
        </w:rPr>
        <w:t>BitMidi</w:t>
      </w:r>
      <w:proofErr w:type="spellEnd"/>
      <w:r w:rsidRPr="0093173B">
        <w:rPr>
          <w:sz w:val="28"/>
          <w:szCs w:val="28"/>
        </w:rPr>
        <w:t xml:space="preserve">, </w:t>
      </w:r>
      <w:r>
        <w:rPr>
          <w:sz w:val="28"/>
          <w:szCs w:val="28"/>
        </w:rPr>
        <w:t xml:space="preserve">дополнительно использовался набор данных </w:t>
      </w:r>
      <w:r>
        <w:rPr>
          <w:sz w:val="28"/>
          <w:szCs w:val="28"/>
          <w:lang w:val="en-US"/>
        </w:rPr>
        <w:t>MAESTRO</w:t>
      </w:r>
      <w:r w:rsidRPr="0093173B">
        <w:rPr>
          <w:sz w:val="28"/>
          <w:szCs w:val="28"/>
        </w:rPr>
        <w:t>.</w:t>
      </w:r>
      <w:ins w:id="28" w:author="Gleb Radchenko" w:date="2024-05-11T11:57:00Z">
        <w:r w:rsidR="007F5E07" w:rsidRPr="007F5E07">
          <w:rPr>
            <w:sz w:val="28"/>
            <w:szCs w:val="28"/>
            <w:rPrChange w:id="29" w:author="Gleb Radchenko" w:date="2024-05-11T11:57:00Z">
              <w:rPr>
                <w:sz w:val="28"/>
                <w:szCs w:val="28"/>
                <w:lang w:val="en-US"/>
              </w:rPr>
            </w:rPrChange>
          </w:rPr>
          <w:t xml:space="preserve"> </w:t>
        </w:r>
        <w:r w:rsidR="007F5E07" w:rsidRPr="004A68B6">
          <w:rPr>
            <w:sz w:val="28"/>
            <w:szCs w:val="28"/>
            <w:highlight w:val="yellow"/>
            <w:rPrChange w:id="30" w:author="Gleb Radchenko" w:date="2024-05-11T11:57:00Z">
              <w:rPr>
                <w:sz w:val="28"/>
                <w:szCs w:val="28"/>
                <w:lang w:val="en-US"/>
              </w:rPr>
            </w:rPrChange>
          </w:rPr>
          <w:t>{</w:t>
        </w:r>
        <w:r w:rsidR="007F5E07" w:rsidRPr="007F5E07">
          <w:rPr>
            <w:sz w:val="28"/>
            <w:szCs w:val="28"/>
            <w:highlight w:val="yellow"/>
            <w:rPrChange w:id="31" w:author="Gleb Radchenko" w:date="2024-05-11T11:57:00Z">
              <w:rPr>
                <w:sz w:val="28"/>
                <w:szCs w:val="28"/>
              </w:rPr>
            </w:rPrChange>
          </w:rPr>
          <w:t xml:space="preserve">В чем отличие от </w:t>
        </w:r>
        <w:r w:rsidR="007F5E07" w:rsidRPr="007F5E07">
          <w:rPr>
            <w:sz w:val="28"/>
            <w:szCs w:val="28"/>
            <w:highlight w:val="yellow"/>
            <w:lang w:val="en-US"/>
            <w:rPrChange w:id="32" w:author="Gleb Radchenko" w:date="2024-05-11T11:57:00Z">
              <w:rPr>
                <w:sz w:val="28"/>
                <w:szCs w:val="28"/>
                <w:lang w:val="en-US"/>
              </w:rPr>
            </w:rPrChange>
          </w:rPr>
          <w:t>Jukebox</w:t>
        </w:r>
        <w:r w:rsidR="007F5E07" w:rsidRPr="004A68B6">
          <w:rPr>
            <w:sz w:val="28"/>
            <w:szCs w:val="28"/>
            <w:highlight w:val="yellow"/>
            <w:rPrChange w:id="33" w:author="Gleb Radchenko" w:date="2024-05-11T11:57:00Z">
              <w:rPr>
                <w:sz w:val="28"/>
                <w:szCs w:val="28"/>
                <w:lang w:val="en-US"/>
              </w:rPr>
            </w:rPrChange>
          </w:rPr>
          <w:t>?}</w:t>
        </w:r>
      </w:ins>
    </w:p>
    <w:p w14:paraId="37944A92" w14:textId="77777777" w:rsidR="005D74D4" w:rsidRPr="008506F9" w:rsidRDefault="005D74D4" w:rsidP="005D74D4">
      <w:pPr>
        <w:spacing w:line="360" w:lineRule="auto"/>
        <w:ind w:firstLine="709"/>
        <w:jc w:val="both"/>
        <w:rPr>
          <w:b/>
          <w:sz w:val="28"/>
          <w:szCs w:val="28"/>
        </w:rPr>
      </w:pPr>
      <w:proofErr w:type="spellStart"/>
      <w:r w:rsidRPr="0093173B">
        <w:rPr>
          <w:b/>
          <w:sz w:val="28"/>
          <w:szCs w:val="28"/>
          <w:lang w:val="en-US"/>
        </w:rPr>
        <w:t>MusicLM</w:t>
      </w:r>
      <w:proofErr w:type="spellEnd"/>
    </w:p>
    <w:p w14:paraId="4EFD8F51" w14:textId="5310087F" w:rsidR="005D74D4" w:rsidRPr="008506F9" w:rsidRDefault="005D74D4" w:rsidP="005D74D4">
      <w:pPr>
        <w:spacing w:line="360" w:lineRule="auto"/>
        <w:ind w:firstLine="709"/>
        <w:jc w:val="both"/>
        <w:rPr>
          <w:sz w:val="28"/>
          <w:szCs w:val="28"/>
        </w:rPr>
      </w:pPr>
      <w:del w:id="34" w:author="Gleb Radchenko" w:date="2024-05-11T11:57:00Z">
        <w:r w:rsidDel="004A68B6">
          <w:rPr>
            <w:sz w:val="28"/>
            <w:szCs w:val="28"/>
          </w:rPr>
          <w:delText>Это м</w:delText>
        </w:r>
      </w:del>
      <w:ins w:id="35" w:author="Gleb Radchenko" w:date="2024-05-11T11:57:00Z">
        <w:r w:rsidR="004A68B6">
          <w:rPr>
            <w:sz w:val="28"/>
            <w:szCs w:val="28"/>
          </w:rPr>
          <w:t>М</w:t>
        </w:r>
      </w:ins>
      <w:r>
        <w:rPr>
          <w:sz w:val="28"/>
          <w:szCs w:val="28"/>
        </w:rPr>
        <w:t>одель</w:t>
      </w:r>
      <w:ins w:id="36" w:author="Gleb Radchenko" w:date="2024-05-11T11:57:00Z">
        <w:r w:rsidR="004A68B6">
          <w:rPr>
            <w:sz w:val="28"/>
            <w:szCs w:val="28"/>
          </w:rPr>
          <w:t xml:space="preserve"> </w:t>
        </w:r>
        <w:proofErr w:type="spellStart"/>
        <w:r w:rsidR="004A68B6">
          <w:rPr>
            <w:sz w:val="28"/>
            <w:szCs w:val="28"/>
            <w:lang w:val="en-US"/>
          </w:rPr>
          <w:t>MusicLM</w:t>
        </w:r>
        <w:proofErr w:type="spellEnd"/>
        <w:r w:rsidR="004A68B6" w:rsidRPr="004A68B6">
          <w:rPr>
            <w:sz w:val="28"/>
            <w:szCs w:val="28"/>
            <w:rPrChange w:id="37" w:author="Gleb Radchenko" w:date="2024-05-11T11:57:00Z">
              <w:rPr>
                <w:sz w:val="28"/>
                <w:szCs w:val="28"/>
                <w:lang w:val="en-US"/>
              </w:rPr>
            </w:rPrChange>
          </w:rPr>
          <w:t xml:space="preserve"> [3]</w:t>
        </w:r>
      </w:ins>
      <w:del w:id="38" w:author="Gleb Radchenko" w:date="2024-05-11T11:58:00Z">
        <w:r w:rsidDel="004A68B6">
          <w:rPr>
            <w:sz w:val="28"/>
            <w:szCs w:val="28"/>
          </w:rPr>
          <w:delText>,</w:delText>
        </w:r>
      </w:del>
      <w:r>
        <w:rPr>
          <w:sz w:val="28"/>
          <w:szCs w:val="28"/>
        </w:rPr>
        <w:t xml:space="preserve"> разработан</w:t>
      </w:r>
      <w:ins w:id="39" w:author="Gleb Radchenko" w:date="2024-05-11T11:58:00Z">
        <w:r w:rsidR="004A68B6">
          <w:rPr>
            <w:sz w:val="28"/>
            <w:szCs w:val="28"/>
          </w:rPr>
          <w:t>а</w:t>
        </w:r>
      </w:ins>
      <w:del w:id="40" w:author="Gleb Radchenko" w:date="2024-05-11T11:58:00Z">
        <w:r w:rsidDel="004A68B6">
          <w:rPr>
            <w:sz w:val="28"/>
            <w:szCs w:val="28"/>
          </w:rPr>
          <w:delText>ная</w:delText>
        </w:r>
      </w:del>
      <w:r>
        <w:rPr>
          <w:sz w:val="28"/>
          <w:szCs w:val="28"/>
        </w:rPr>
        <w:t xml:space="preserve"> исследователями из </w:t>
      </w:r>
      <w:r>
        <w:rPr>
          <w:sz w:val="28"/>
          <w:szCs w:val="28"/>
          <w:lang w:val="en-US"/>
        </w:rPr>
        <w:t>Google</w:t>
      </w:r>
      <w:r w:rsidRPr="0093173B">
        <w:rPr>
          <w:sz w:val="28"/>
          <w:szCs w:val="28"/>
        </w:rPr>
        <w:t xml:space="preserve">. </w:t>
      </w:r>
      <w:r>
        <w:rPr>
          <w:sz w:val="28"/>
          <w:szCs w:val="28"/>
        </w:rPr>
        <w:t xml:space="preserve">Модель предназначена для генерации музыки по текстовому описанию. Для решения задачи использовался </w:t>
      </w:r>
      <w:r>
        <w:rPr>
          <w:sz w:val="28"/>
          <w:szCs w:val="28"/>
          <w:lang w:val="en-US"/>
        </w:rPr>
        <w:t>decoder</w:t>
      </w:r>
      <w:r w:rsidRPr="00F90AF6">
        <w:rPr>
          <w:sz w:val="28"/>
          <w:szCs w:val="28"/>
        </w:rPr>
        <w:t>-</w:t>
      </w:r>
      <w:r>
        <w:rPr>
          <w:sz w:val="28"/>
          <w:szCs w:val="28"/>
          <w:lang w:val="en-US"/>
        </w:rPr>
        <w:t>only</w:t>
      </w:r>
      <w:r w:rsidRPr="00F90AF6">
        <w:rPr>
          <w:sz w:val="28"/>
          <w:szCs w:val="28"/>
        </w:rPr>
        <w:t xml:space="preserve"> </w:t>
      </w:r>
      <w:r>
        <w:rPr>
          <w:sz w:val="28"/>
          <w:szCs w:val="28"/>
          <w:lang w:val="en-US"/>
        </w:rPr>
        <w:t>Transformer</w:t>
      </w:r>
      <w:r w:rsidRPr="00F90AF6">
        <w:rPr>
          <w:sz w:val="28"/>
          <w:szCs w:val="28"/>
        </w:rPr>
        <w:t xml:space="preserve">, </w:t>
      </w:r>
      <w:r>
        <w:rPr>
          <w:sz w:val="28"/>
          <w:szCs w:val="28"/>
        </w:rPr>
        <w:t>состоящий из 24 слоев и 16 слоев внимания.</w:t>
      </w:r>
      <w:r w:rsidRPr="00F90AF6">
        <w:rPr>
          <w:sz w:val="28"/>
          <w:szCs w:val="28"/>
        </w:rPr>
        <w:t xml:space="preserve"> </w:t>
      </w:r>
      <w:r>
        <w:rPr>
          <w:sz w:val="28"/>
          <w:szCs w:val="28"/>
        </w:rPr>
        <w:t xml:space="preserve">Обучение производилось на наборе данных </w:t>
      </w:r>
      <w:r>
        <w:rPr>
          <w:sz w:val="28"/>
          <w:szCs w:val="28"/>
          <w:lang w:val="en-US"/>
        </w:rPr>
        <w:t>Free</w:t>
      </w:r>
      <w:r w:rsidRPr="00F90AF6">
        <w:rPr>
          <w:sz w:val="28"/>
          <w:szCs w:val="28"/>
        </w:rPr>
        <w:t xml:space="preserve"> </w:t>
      </w:r>
      <w:r>
        <w:rPr>
          <w:sz w:val="28"/>
          <w:szCs w:val="28"/>
          <w:lang w:val="en-US"/>
        </w:rPr>
        <w:t>Music</w:t>
      </w:r>
      <w:r w:rsidRPr="00F90AF6">
        <w:rPr>
          <w:sz w:val="28"/>
          <w:szCs w:val="28"/>
        </w:rPr>
        <w:t xml:space="preserve"> </w:t>
      </w:r>
      <w:r>
        <w:rPr>
          <w:sz w:val="28"/>
          <w:szCs w:val="28"/>
          <w:lang w:val="en-US"/>
        </w:rPr>
        <w:t>Archiv</w:t>
      </w:r>
      <w:ins w:id="41" w:author="Gleb Radchenko" w:date="2024-05-11T11:57:00Z">
        <w:r w:rsidR="004A68B6">
          <w:rPr>
            <w:sz w:val="28"/>
            <w:szCs w:val="28"/>
            <w:lang w:val="en-US"/>
          </w:rPr>
          <w:t>e</w:t>
        </w:r>
      </w:ins>
      <w:del w:id="42" w:author="Gleb Radchenko" w:date="2024-05-11T11:57:00Z">
        <w:r w:rsidDel="004A68B6">
          <w:rPr>
            <w:sz w:val="28"/>
            <w:szCs w:val="28"/>
            <w:lang w:val="en-US"/>
          </w:rPr>
          <w:delText>e</w:delText>
        </w:r>
        <w:r w:rsidDel="004A68B6">
          <w:rPr>
            <w:sz w:val="28"/>
            <w:szCs w:val="28"/>
          </w:rPr>
          <w:delText xml:space="preserve"> [3</w:delText>
        </w:r>
        <w:r w:rsidRPr="008506F9" w:rsidDel="004A68B6">
          <w:rPr>
            <w:sz w:val="28"/>
            <w:szCs w:val="28"/>
          </w:rPr>
          <w:delText>]</w:delText>
        </w:r>
      </w:del>
      <w:r w:rsidRPr="008506F9">
        <w:rPr>
          <w:sz w:val="28"/>
          <w:szCs w:val="28"/>
        </w:rPr>
        <w:t>.</w:t>
      </w:r>
    </w:p>
    <w:p w14:paraId="706FECD1" w14:textId="77777777" w:rsidR="005D74D4" w:rsidRPr="00F90AF6" w:rsidRDefault="005D74D4" w:rsidP="005D74D4">
      <w:pPr>
        <w:spacing w:line="360" w:lineRule="auto"/>
        <w:ind w:firstLine="709"/>
        <w:jc w:val="both"/>
        <w:rPr>
          <w:b/>
          <w:sz w:val="28"/>
          <w:szCs w:val="28"/>
        </w:rPr>
      </w:pPr>
      <w:proofErr w:type="spellStart"/>
      <w:r w:rsidRPr="00F90AF6">
        <w:rPr>
          <w:b/>
          <w:sz w:val="28"/>
          <w:szCs w:val="28"/>
        </w:rPr>
        <w:t>Нейромузыка</w:t>
      </w:r>
      <w:proofErr w:type="spellEnd"/>
    </w:p>
    <w:p w14:paraId="10DCF854" w14:textId="42CC73D9" w:rsidR="005D74D4" w:rsidRDefault="005D74D4" w:rsidP="005D74D4">
      <w:pPr>
        <w:spacing w:line="360" w:lineRule="auto"/>
        <w:ind w:firstLine="709"/>
        <w:jc w:val="both"/>
        <w:rPr>
          <w:sz w:val="28"/>
          <w:szCs w:val="28"/>
        </w:rPr>
      </w:pPr>
      <w:del w:id="43" w:author="Gleb Radchenko" w:date="2024-05-11T11:58:00Z">
        <w:r w:rsidDel="004A68B6">
          <w:rPr>
            <w:sz w:val="28"/>
            <w:szCs w:val="28"/>
          </w:rPr>
          <w:delText>Это м</w:delText>
        </w:r>
      </w:del>
      <w:ins w:id="44" w:author="Gleb Radchenko" w:date="2024-05-11T11:58:00Z">
        <w:r w:rsidR="004A68B6">
          <w:rPr>
            <w:sz w:val="28"/>
            <w:szCs w:val="28"/>
          </w:rPr>
          <w:t>М</w:t>
        </w:r>
      </w:ins>
      <w:r>
        <w:rPr>
          <w:sz w:val="28"/>
          <w:szCs w:val="28"/>
        </w:rPr>
        <w:t>одель</w:t>
      </w:r>
      <w:ins w:id="45" w:author="Gleb Radchenko" w:date="2024-05-11T11:58:00Z">
        <w:r w:rsidR="004A68B6">
          <w:rPr>
            <w:sz w:val="28"/>
            <w:szCs w:val="28"/>
          </w:rPr>
          <w:t xml:space="preserve"> </w:t>
        </w:r>
        <w:proofErr w:type="spellStart"/>
        <w:r w:rsidR="004A68B6">
          <w:rPr>
            <w:sz w:val="28"/>
            <w:szCs w:val="28"/>
          </w:rPr>
          <w:t>Нейромузыка</w:t>
        </w:r>
        <w:proofErr w:type="spellEnd"/>
        <w:r w:rsidR="004A68B6">
          <w:rPr>
            <w:sz w:val="28"/>
            <w:szCs w:val="28"/>
          </w:rPr>
          <w:t xml:space="preserve"> </w:t>
        </w:r>
        <w:r w:rsidR="004A68B6" w:rsidRPr="004A68B6">
          <w:rPr>
            <w:sz w:val="28"/>
            <w:szCs w:val="28"/>
            <w:rPrChange w:id="46" w:author="Gleb Radchenko" w:date="2024-05-11T11:58:00Z">
              <w:rPr>
                <w:sz w:val="28"/>
                <w:szCs w:val="28"/>
                <w:lang w:val="en-US"/>
              </w:rPr>
            </w:rPrChange>
          </w:rPr>
          <w:t>[4]</w:t>
        </w:r>
      </w:ins>
      <w:del w:id="47" w:author="Gleb Radchenko" w:date="2024-05-11T11:58:00Z">
        <w:r w:rsidDel="004A68B6">
          <w:rPr>
            <w:sz w:val="28"/>
            <w:szCs w:val="28"/>
          </w:rPr>
          <w:delText>,</w:delText>
        </w:r>
      </w:del>
      <w:r>
        <w:rPr>
          <w:sz w:val="28"/>
          <w:szCs w:val="28"/>
        </w:rPr>
        <w:t xml:space="preserve"> разработан</w:t>
      </w:r>
      <w:del w:id="48" w:author="Gleb Radchenko" w:date="2024-05-11T11:58:00Z">
        <w:r w:rsidDel="004A68B6">
          <w:rPr>
            <w:sz w:val="28"/>
            <w:szCs w:val="28"/>
          </w:rPr>
          <w:delText>н</w:delText>
        </w:r>
      </w:del>
      <w:r>
        <w:rPr>
          <w:sz w:val="28"/>
          <w:szCs w:val="28"/>
        </w:rPr>
        <w:t>а</w:t>
      </w:r>
      <w:del w:id="49" w:author="Gleb Radchenko" w:date="2024-05-11T11:58:00Z">
        <w:r w:rsidDel="004A68B6">
          <w:rPr>
            <w:sz w:val="28"/>
            <w:szCs w:val="28"/>
          </w:rPr>
          <w:delText>я</w:delText>
        </w:r>
      </w:del>
      <w:r>
        <w:rPr>
          <w:sz w:val="28"/>
          <w:szCs w:val="28"/>
        </w:rPr>
        <w:t xml:space="preserve"> исследователями из </w:t>
      </w:r>
      <w:r>
        <w:rPr>
          <w:sz w:val="28"/>
          <w:szCs w:val="28"/>
          <w:lang w:val="en-US"/>
        </w:rPr>
        <w:t>Yandex</w:t>
      </w:r>
      <w:del w:id="50" w:author="Gleb Radchenko" w:date="2024-05-11T11:58:00Z">
        <w:r w:rsidDel="004A68B6">
          <w:rPr>
            <w:sz w:val="28"/>
            <w:szCs w:val="28"/>
          </w:rPr>
          <w:delText>,</w:delText>
        </w:r>
      </w:del>
      <w:ins w:id="51" w:author="Gleb Radchenko" w:date="2024-05-11T11:58:00Z">
        <w:r w:rsidR="004A68B6" w:rsidRPr="004A68B6">
          <w:rPr>
            <w:sz w:val="28"/>
            <w:szCs w:val="28"/>
            <w:rPrChange w:id="52" w:author="Gleb Radchenko" w:date="2024-05-11T11:58:00Z">
              <w:rPr>
                <w:sz w:val="28"/>
                <w:szCs w:val="28"/>
                <w:lang w:val="en-US"/>
              </w:rPr>
            </w:rPrChange>
          </w:rPr>
          <w:t xml:space="preserve"> </w:t>
        </w:r>
        <w:r w:rsidR="004A68B6">
          <w:rPr>
            <w:sz w:val="28"/>
            <w:szCs w:val="28"/>
          </w:rPr>
          <w:t>и</w:t>
        </w:r>
      </w:ins>
      <w:r>
        <w:rPr>
          <w:sz w:val="28"/>
          <w:szCs w:val="28"/>
        </w:rPr>
        <w:t xml:space="preserve"> включен</w:t>
      </w:r>
      <w:del w:id="53" w:author="Gleb Radchenko" w:date="2024-05-11T11:58:00Z">
        <w:r w:rsidDel="004A68B6">
          <w:rPr>
            <w:sz w:val="28"/>
            <w:szCs w:val="28"/>
          </w:rPr>
          <w:delText>н</w:delText>
        </w:r>
      </w:del>
      <w:r>
        <w:rPr>
          <w:sz w:val="28"/>
          <w:szCs w:val="28"/>
        </w:rPr>
        <w:t>а</w:t>
      </w:r>
      <w:del w:id="54" w:author="Gleb Radchenko" w:date="2024-05-11T11:58:00Z">
        <w:r w:rsidDel="004A68B6">
          <w:rPr>
            <w:sz w:val="28"/>
            <w:szCs w:val="28"/>
          </w:rPr>
          <w:delText>я</w:delText>
        </w:r>
      </w:del>
      <w:r>
        <w:rPr>
          <w:sz w:val="28"/>
          <w:szCs w:val="28"/>
        </w:rPr>
        <w:t xml:space="preserve"> в сервис </w:t>
      </w:r>
      <w:r>
        <w:rPr>
          <w:sz w:val="28"/>
          <w:szCs w:val="28"/>
          <w:lang w:val="en-US"/>
        </w:rPr>
        <w:t>Yandex</w:t>
      </w:r>
      <w:r w:rsidRPr="00F90AF6">
        <w:rPr>
          <w:sz w:val="28"/>
          <w:szCs w:val="28"/>
        </w:rPr>
        <w:t xml:space="preserve"> </w:t>
      </w:r>
      <w:r>
        <w:rPr>
          <w:sz w:val="28"/>
          <w:szCs w:val="28"/>
          <w:lang w:val="en-US"/>
        </w:rPr>
        <w:t>Music</w:t>
      </w:r>
      <w:r>
        <w:rPr>
          <w:sz w:val="28"/>
          <w:szCs w:val="28"/>
        </w:rPr>
        <w:t xml:space="preserve"> для генерации бесконечного аудиопотока определенного настроения и жанра.</w:t>
      </w:r>
    </w:p>
    <w:p w14:paraId="082F5F4C" w14:textId="429E5929" w:rsidR="005D74D4" w:rsidRDefault="005D74D4" w:rsidP="005D74D4">
      <w:pPr>
        <w:pStyle w:val="AStyle"/>
      </w:pPr>
      <w:r>
        <w:t xml:space="preserve">Для решения задачи </w:t>
      </w:r>
      <w:ins w:id="55" w:author="Gleb Radchenko" w:date="2024-05-11T11:58:00Z">
        <w:r w:rsidR="004A68B6">
          <w:t xml:space="preserve">генерации музыки </w:t>
        </w:r>
      </w:ins>
      <w:r>
        <w:t>использовались трансформеры. Модель обучалась на триплетах (басовая, гармоническая и мелодическая петли), закодированных в текстовой форме, впоследствии научившись генерировать новые петли и продолжать существующие</w:t>
      </w:r>
      <w:del w:id="56" w:author="Gleb Radchenko" w:date="2024-05-11T11:59:00Z">
        <w:r w:rsidDel="004A68B6">
          <w:delText xml:space="preserve"> </w:delText>
        </w:r>
        <w:r w:rsidRPr="00B553A0" w:rsidDel="004A68B6">
          <w:delText>[</w:delText>
        </w:r>
        <w:r w:rsidDel="004A68B6">
          <w:delText>4</w:delText>
        </w:r>
        <w:r w:rsidRPr="00B553A0" w:rsidDel="004A68B6">
          <w:delText>]</w:delText>
        </w:r>
      </w:del>
      <w:r>
        <w:t>.</w:t>
      </w:r>
    </w:p>
    <w:p w14:paraId="1C67A39A" w14:textId="77777777" w:rsidR="005D74D4" w:rsidRDefault="005D74D4" w:rsidP="005D74D4">
      <w:pPr>
        <w:spacing w:line="360" w:lineRule="auto"/>
      </w:pPr>
      <w:r>
        <w:br w:type="page"/>
      </w:r>
    </w:p>
    <w:p w14:paraId="4EFC1F3D" w14:textId="77777777" w:rsidR="005D74D4" w:rsidRPr="0092337A" w:rsidRDefault="005D74D4" w:rsidP="005D74D4">
      <w:pPr>
        <w:pStyle w:val="Heading11"/>
        <w:numPr>
          <w:ilvl w:val="0"/>
          <w:numId w:val="0"/>
        </w:numPr>
        <w:tabs>
          <w:tab w:val="left" w:pos="567"/>
        </w:tabs>
        <w:spacing w:before="0" w:after="0" w:line="360" w:lineRule="auto"/>
      </w:pPr>
      <w:bookmarkStart w:id="57" w:name="_Toc166180065"/>
      <w:r w:rsidRPr="00D977C8">
        <w:lastRenderedPageBreak/>
        <w:t>1</w:t>
      </w:r>
      <w:r w:rsidRPr="0025789A">
        <w:t>.</w:t>
      </w:r>
      <w:r>
        <w:t>2</w:t>
      </w:r>
      <w:r w:rsidRPr="0025789A">
        <w:t xml:space="preserve">. </w:t>
      </w:r>
      <w:r>
        <w:t>Анализ архитектур нейронных сетей</w:t>
      </w:r>
      <w:bookmarkEnd w:id="57"/>
    </w:p>
    <w:p w14:paraId="39474E43" w14:textId="6E0DFD18" w:rsidR="005D74D4" w:rsidRDefault="004A68B6" w:rsidP="005D74D4">
      <w:pPr>
        <w:spacing w:line="360" w:lineRule="auto"/>
        <w:ind w:firstLine="709"/>
        <w:jc w:val="both"/>
        <w:rPr>
          <w:sz w:val="28"/>
          <w:szCs w:val="28"/>
        </w:rPr>
      </w:pPr>
      <w:ins w:id="58" w:author="Gleb Radchenko" w:date="2024-05-11T11:59:00Z">
        <w:r>
          <w:rPr>
            <w:sz w:val="28"/>
            <w:szCs w:val="28"/>
          </w:rPr>
          <w:t xml:space="preserve">В обобщенном виде, </w:t>
        </w:r>
      </w:ins>
      <w:del w:id="59" w:author="Gleb Radchenko" w:date="2024-05-11T11:59:00Z">
        <w:r w:rsidR="005D74D4" w:rsidDel="004A68B6">
          <w:rPr>
            <w:sz w:val="28"/>
            <w:szCs w:val="28"/>
          </w:rPr>
          <w:delText>Если упростить задачу,</w:delText>
        </w:r>
      </w:del>
      <w:ins w:id="60" w:author="Gleb Radchenko" w:date="2024-05-11T11:59:00Z">
        <w:r>
          <w:rPr>
            <w:sz w:val="28"/>
            <w:szCs w:val="28"/>
          </w:rPr>
          <w:t xml:space="preserve">задача </w:t>
        </w:r>
      </w:ins>
      <w:del w:id="61" w:author="Gleb Radchenko" w:date="2024-05-11T11:59:00Z">
        <w:r w:rsidR="005D74D4" w:rsidDel="004A68B6">
          <w:rPr>
            <w:sz w:val="28"/>
            <w:szCs w:val="28"/>
          </w:rPr>
          <w:delText xml:space="preserve"> </w:delText>
        </w:r>
      </w:del>
      <w:r w:rsidR="005D74D4">
        <w:rPr>
          <w:sz w:val="28"/>
          <w:szCs w:val="28"/>
        </w:rPr>
        <w:t>генераци</w:t>
      </w:r>
      <w:del w:id="62" w:author="Gleb Radchenko" w:date="2024-05-11T11:59:00Z">
        <w:r w:rsidR="005D74D4" w:rsidDel="004A68B6">
          <w:rPr>
            <w:sz w:val="28"/>
            <w:szCs w:val="28"/>
          </w:rPr>
          <w:delText>я</w:delText>
        </w:r>
      </w:del>
      <w:ins w:id="63" w:author="Gleb Radchenko" w:date="2024-05-11T11:59:00Z">
        <w:r>
          <w:rPr>
            <w:sz w:val="28"/>
            <w:szCs w:val="28"/>
          </w:rPr>
          <w:t>и</w:t>
        </w:r>
      </w:ins>
      <w:r w:rsidR="005D74D4">
        <w:rPr>
          <w:sz w:val="28"/>
          <w:szCs w:val="28"/>
        </w:rPr>
        <w:t xml:space="preserve"> аудио сводится к предсказанию последовательности по </w:t>
      </w:r>
      <w:del w:id="64" w:author="Gleb Radchenko" w:date="2024-05-11T11:59:00Z">
        <w:r w:rsidR="005D74D4" w:rsidDel="004A68B6">
          <w:rPr>
            <w:sz w:val="28"/>
            <w:szCs w:val="28"/>
          </w:rPr>
          <w:delText>ее у</w:delText>
        </w:r>
      </w:del>
      <w:del w:id="65" w:author="Gleb Radchenko" w:date="2024-05-11T12:00:00Z">
        <w:r w:rsidR="005D74D4" w:rsidDel="004A68B6">
          <w:rPr>
            <w:sz w:val="28"/>
            <w:szCs w:val="28"/>
          </w:rPr>
          <w:delText xml:space="preserve">же </w:delText>
        </w:r>
      </w:del>
      <w:r w:rsidR="005D74D4">
        <w:rPr>
          <w:sz w:val="28"/>
          <w:szCs w:val="28"/>
        </w:rPr>
        <w:t>имеющимся элементам</w:t>
      </w:r>
      <w:ins w:id="66" w:author="Gleb Radchenko" w:date="2024-05-11T12:00:00Z">
        <w:r>
          <w:rPr>
            <w:sz w:val="28"/>
            <w:szCs w:val="28"/>
          </w:rPr>
          <w:t>.</w:t>
        </w:r>
      </w:ins>
      <w:del w:id="67" w:author="Gleb Radchenko" w:date="2024-05-11T12:00:00Z">
        <w:r w:rsidR="005D74D4" w:rsidDel="004A68B6">
          <w:rPr>
            <w:sz w:val="28"/>
            <w:szCs w:val="28"/>
          </w:rPr>
          <w:delText>,</w:delText>
        </w:r>
      </w:del>
      <w:r w:rsidR="005D74D4">
        <w:rPr>
          <w:sz w:val="28"/>
          <w:szCs w:val="28"/>
        </w:rPr>
        <w:t xml:space="preserve"> </w:t>
      </w:r>
      <w:del w:id="68" w:author="Gleb Radchenko" w:date="2024-05-11T12:00:00Z">
        <w:r w:rsidR="005D74D4" w:rsidDel="004A68B6">
          <w:rPr>
            <w:sz w:val="28"/>
            <w:szCs w:val="28"/>
          </w:rPr>
          <w:delText>п</w:delText>
        </w:r>
      </w:del>
      <w:ins w:id="69" w:author="Gleb Radchenko" w:date="2024-05-11T12:00:00Z">
        <w:r>
          <w:rPr>
            <w:sz w:val="28"/>
            <w:szCs w:val="28"/>
          </w:rPr>
          <w:t>П</w:t>
        </w:r>
      </w:ins>
      <w:r w:rsidR="005D74D4">
        <w:rPr>
          <w:sz w:val="28"/>
          <w:szCs w:val="28"/>
        </w:rPr>
        <w:t xml:space="preserve">оследовательность может являться как существующим аудио фрагментом, так и случайно сгенерированным шумом. </w:t>
      </w:r>
      <w:del w:id="70" w:author="Gleb Radchenko" w:date="2024-05-11T12:00:00Z">
        <w:r w:rsidR="005D74D4" w:rsidDel="004A68B6">
          <w:rPr>
            <w:sz w:val="28"/>
            <w:szCs w:val="28"/>
          </w:rPr>
          <w:delText>В случае генерации мелодий,</w:delText>
        </w:r>
      </w:del>
      <w:ins w:id="71" w:author="Gleb Radchenko" w:date="2024-05-11T12:00:00Z">
        <w:r>
          <w:rPr>
            <w:sz w:val="28"/>
            <w:szCs w:val="28"/>
          </w:rPr>
          <w:t>В случае генерации мелодий</w:t>
        </w:r>
      </w:ins>
      <w:r w:rsidR="005D74D4">
        <w:rPr>
          <w:sz w:val="28"/>
          <w:szCs w:val="28"/>
        </w:rPr>
        <w:t xml:space="preserve"> задача упрощается, </w:t>
      </w:r>
      <w:proofErr w:type="gramStart"/>
      <w:r w:rsidR="005D74D4">
        <w:rPr>
          <w:sz w:val="28"/>
          <w:szCs w:val="28"/>
        </w:rPr>
        <w:t>т.к.</w:t>
      </w:r>
      <w:proofErr w:type="gramEnd"/>
      <w:r w:rsidR="005D74D4">
        <w:rPr>
          <w:sz w:val="28"/>
          <w:szCs w:val="28"/>
        </w:rPr>
        <w:t xml:space="preserve"> последовательность нот имеет гораздо меньше возможных значений элементов, чем абстрактный звуковой сигнал.</w:t>
      </w:r>
    </w:p>
    <w:p w14:paraId="7F9237C7" w14:textId="77777777" w:rsidR="005D74D4" w:rsidRDefault="005D74D4" w:rsidP="005D74D4">
      <w:pPr>
        <w:spacing w:line="360" w:lineRule="auto"/>
        <w:ind w:firstLine="709"/>
        <w:jc w:val="both"/>
        <w:rPr>
          <w:sz w:val="28"/>
          <w:szCs w:val="28"/>
        </w:rPr>
      </w:pPr>
      <w:r>
        <w:rPr>
          <w:sz w:val="28"/>
          <w:szCs w:val="28"/>
        </w:rPr>
        <w:t>В задаче обработки последовательностей хорошо себя зарекомендовали рекуррентные нейронные сети (</w:t>
      </w:r>
      <w:r>
        <w:rPr>
          <w:sz w:val="28"/>
          <w:szCs w:val="28"/>
          <w:lang w:val="en-US"/>
        </w:rPr>
        <w:t>RNN</w:t>
      </w:r>
      <w:r>
        <w:rPr>
          <w:sz w:val="28"/>
          <w:szCs w:val="28"/>
        </w:rPr>
        <w:t>) и различные их архитектуры, например</w:t>
      </w:r>
      <w:r w:rsidRPr="00D65C1B">
        <w:rPr>
          <w:sz w:val="28"/>
          <w:szCs w:val="28"/>
        </w:rPr>
        <w:t>,</w:t>
      </w:r>
      <w:r>
        <w:rPr>
          <w:sz w:val="28"/>
          <w:szCs w:val="28"/>
        </w:rPr>
        <w:t xml:space="preserve"> </w:t>
      </w:r>
      <w:r>
        <w:rPr>
          <w:sz w:val="28"/>
          <w:szCs w:val="28"/>
          <w:lang w:val="en-US"/>
        </w:rPr>
        <w:t>LSTM</w:t>
      </w:r>
      <w:r w:rsidRPr="00D65C1B">
        <w:rPr>
          <w:sz w:val="28"/>
          <w:szCs w:val="28"/>
        </w:rPr>
        <w:t xml:space="preserve"> (</w:t>
      </w:r>
      <w:r>
        <w:rPr>
          <w:sz w:val="28"/>
          <w:szCs w:val="28"/>
          <w:lang w:val="en-US"/>
        </w:rPr>
        <w:t>Long</w:t>
      </w:r>
      <w:r w:rsidRPr="00D65C1B">
        <w:rPr>
          <w:sz w:val="28"/>
          <w:szCs w:val="28"/>
        </w:rPr>
        <w:t>-</w:t>
      </w:r>
      <w:r>
        <w:rPr>
          <w:sz w:val="28"/>
          <w:szCs w:val="28"/>
          <w:lang w:val="en-US"/>
        </w:rPr>
        <w:t>short</w:t>
      </w:r>
      <w:r w:rsidRPr="00D65C1B">
        <w:rPr>
          <w:sz w:val="28"/>
          <w:szCs w:val="28"/>
        </w:rPr>
        <w:t xml:space="preserve"> </w:t>
      </w:r>
      <w:r>
        <w:rPr>
          <w:sz w:val="28"/>
          <w:szCs w:val="28"/>
          <w:lang w:val="en-US"/>
        </w:rPr>
        <w:t>term</w:t>
      </w:r>
      <w:r w:rsidRPr="00D65C1B">
        <w:rPr>
          <w:sz w:val="28"/>
          <w:szCs w:val="28"/>
        </w:rPr>
        <w:t xml:space="preserve"> </w:t>
      </w:r>
      <w:r>
        <w:rPr>
          <w:sz w:val="28"/>
          <w:szCs w:val="28"/>
          <w:lang w:val="en-US"/>
        </w:rPr>
        <w:t>memory</w:t>
      </w:r>
      <w:r w:rsidRPr="00D65C1B">
        <w:rPr>
          <w:sz w:val="28"/>
          <w:szCs w:val="28"/>
        </w:rPr>
        <w:t>)</w:t>
      </w:r>
      <w:r>
        <w:rPr>
          <w:sz w:val="28"/>
          <w:szCs w:val="28"/>
        </w:rPr>
        <w:t xml:space="preserve"> и </w:t>
      </w:r>
      <w:r>
        <w:rPr>
          <w:sz w:val="28"/>
          <w:szCs w:val="28"/>
          <w:lang w:val="en-US"/>
        </w:rPr>
        <w:t>GRU</w:t>
      </w:r>
      <w:r w:rsidRPr="002E126F">
        <w:rPr>
          <w:sz w:val="28"/>
          <w:szCs w:val="28"/>
        </w:rPr>
        <w:t xml:space="preserve"> (</w:t>
      </w:r>
      <w:proofErr w:type="spellStart"/>
      <w:r w:rsidRPr="002E126F">
        <w:rPr>
          <w:sz w:val="28"/>
          <w:szCs w:val="28"/>
        </w:rPr>
        <w:t>Gated</w:t>
      </w:r>
      <w:proofErr w:type="spellEnd"/>
      <w:r w:rsidRPr="002E126F">
        <w:rPr>
          <w:sz w:val="28"/>
          <w:szCs w:val="28"/>
        </w:rPr>
        <w:t xml:space="preserve"> </w:t>
      </w:r>
      <w:proofErr w:type="spellStart"/>
      <w:r w:rsidRPr="002E126F">
        <w:rPr>
          <w:sz w:val="28"/>
          <w:szCs w:val="28"/>
        </w:rPr>
        <w:t>Recurrent</w:t>
      </w:r>
      <w:proofErr w:type="spellEnd"/>
      <w:r w:rsidRPr="002E126F">
        <w:rPr>
          <w:sz w:val="28"/>
          <w:szCs w:val="28"/>
        </w:rPr>
        <w:t xml:space="preserve"> </w:t>
      </w:r>
      <w:proofErr w:type="spellStart"/>
      <w:r w:rsidRPr="002E126F">
        <w:rPr>
          <w:sz w:val="28"/>
          <w:szCs w:val="28"/>
        </w:rPr>
        <w:t>Units</w:t>
      </w:r>
      <w:proofErr w:type="spellEnd"/>
      <w:r w:rsidRPr="002E126F">
        <w:rPr>
          <w:sz w:val="28"/>
          <w:szCs w:val="28"/>
        </w:rPr>
        <w:t>)</w:t>
      </w:r>
      <w:r>
        <w:rPr>
          <w:sz w:val="28"/>
          <w:szCs w:val="28"/>
        </w:rPr>
        <w:t>, чьи способности улавливать предыдущий контекст сыграли в этом главную роль [5</w:t>
      </w:r>
      <w:r w:rsidRPr="007D0E7D">
        <w:rPr>
          <w:sz w:val="28"/>
          <w:szCs w:val="28"/>
        </w:rPr>
        <w:t>]</w:t>
      </w:r>
      <w:r>
        <w:rPr>
          <w:sz w:val="28"/>
          <w:szCs w:val="28"/>
        </w:rPr>
        <w:t>.</w:t>
      </w:r>
    </w:p>
    <w:p w14:paraId="2772CC86" w14:textId="62EB2D01" w:rsidR="005D74D4" w:rsidRPr="00D65C1B" w:rsidRDefault="005D74D4" w:rsidP="005D74D4">
      <w:pPr>
        <w:spacing w:line="360" w:lineRule="auto"/>
        <w:ind w:firstLine="709"/>
        <w:jc w:val="both"/>
        <w:rPr>
          <w:sz w:val="28"/>
          <w:szCs w:val="28"/>
        </w:rPr>
      </w:pPr>
      <w:r>
        <w:rPr>
          <w:sz w:val="28"/>
          <w:szCs w:val="28"/>
        </w:rPr>
        <w:t>Также для решения задачи подходят более сложные архитектуры, такие как трансформеры</w:t>
      </w:r>
      <w:r w:rsidRPr="007D0E7D">
        <w:rPr>
          <w:sz w:val="28"/>
          <w:szCs w:val="28"/>
        </w:rPr>
        <w:t xml:space="preserve"> [</w:t>
      </w:r>
      <w:r>
        <w:rPr>
          <w:sz w:val="28"/>
          <w:szCs w:val="28"/>
        </w:rPr>
        <w:t>6</w:t>
      </w:r>
      <w:r w:rsidRPr="007D0E7D">
        <w:rPr>
          <w:sz w:val="28"/>
          <w:szCs w:val="28"/>
        </w:rPr>
        <w:t>]</w:t>
      </w:r>
      <w:del w:id="72" w:author="Gleb Radchenko" w:date="2024-05-11T12:00:00Z">
        <w:r w:rsidDel="004A68B6">
          <w:rPr>
            <w:sz w:val="28"/>
            <w:szCs w:val="28"/>
          </w:rPr>
          <w:delText>,</w:delText>
        </w:r>
      </w:del>
      <w:ins w:id="73" w:author="Gleb Radchenko" w:date="2024-05-11T12:00:00Z">
        <w:r w:rsidR="004A68B6">
          <w:rPr>
            <w:sz w:val="28"/>
            <w:szCs w:val="28"/>
          </w:rPr>
          <w:t xml:space="preserve"> и</w:t>
        </w:r>
      </w:ins>
      <w:r>
        <w:rPr>
          <w:sz w:val="28"/>
          <w:szCs w:val="28"/>
        </w:rPr>
        <w:t xml:space="preserve"> </w:t>
      </w:r>
      <w:proofErr w:type="spellStart"/>
      <w:r>
        <w:rPr>
          <w:sz w:val="28"/>
          <w:szCs w:val="28"/>
        </w:rPr>
        <w:t>генеративно</w:t>
      </w:r>
      <w:proofErr w:type="spellEnd"/>
      <w:r>
        <w:rPr>
          <w:sz w:val="28"/>
          <w:szCs w:val="28"/>
        </w:rPr>
        <w:t>-состязательные сети (</w:t>
      </w:r>
      <w:r>
        <w:rPr>
          <w:sz w:val="28"/>
          <w:szCs w:val="28"/>
          <w:lang w:val="en-US"/>
        </w:rPr>
        <w:t>GAN</w:t>
      </w:r>
      <w:r>
        <w:rPr>
          <w:sz w:val="28"/>
          <w:szCs w:val="28"/>
        </w:rPr>
        <w:t>)</w:t>
      </w:r>
      <w:r w:rsidRPr="00D65C1B">
        <w:rPr>
          <w:sz w:val="28"/>
          <w:szCs w:val="28"/>
        </w:rPr>
        <w:t xml:space="preserve">, </w:t>
      </w:r>
      <w:r>
        <w:rPr>
          <w:sz w:val="28"/>
          <w:szCs w:val="28"/>
        </w:rPr>
        <w:t>которые показывают</w:t>
      </w:r>
      <w:del w:id="74" w:author="Gleb Radchenko" w:date="2024-05-11T12:01:00Z">
        <w:r w:rsidDel="004A68B6">
          <w:rPr>
            <w:sz w:val="28"/>
            <w:szCs w:val="28"/>
          </w:rPr>
          <w:delText xml:space="preserve"> </w:delText>
        </w:r>
      </w:del>
      <w:del w:id="75" w:author="Gleb Radchenko" w:date="2024-05-11T12:00:00Z">
        <w:r w:rsidDel="004A68B6">
          <w:rPr>
            <w:sz w:val="28"/>
            <w:szCs w:val="28"/>
          </w:rPr>
          <w:delText>более хорошие</w:delText>
        </w:r>
      </w:del>
      <w:r>
        <w:rPr>
          <w:sz w:val="28"/>
          <w:szCs w:val="28"/>
        </w:rPr>
        <w:t xml:space="preserve"> результаты</w:t>
      </w:r>
      <w:ins w:id="76" w:author="Gleb Radchenko" w:date="2024-05-11T12:01:00Z">
        <w:r w:rsidR="004A68B6">
          <w:rPr>
            <w:sz w:val="28"/>
            <w:szCs w:val="28"/>
          </w:rPr>
          <w:t xml:space="preserve"> лучше, чем классические подходы</w:t>
        </w:r>
      </w:ins>
      <w:r w:rsidRPr="00F058EF">
        <w:rPr>
          <w:sz w:val="28"/>
          <w:szCs w:val="28"/>
        </w:rPr>
        <w:t xml:space="preserve"> [</w:t>
      </w:r>
      <w:r>
        <w:rPr>
          <w:sz w:val="28"/>
          <w:szCs w:val="28"/>
        </w:rPr>
        <w:t>7</w:t>
      </w:r>
      <w:r w:rsidRPr="00F058EF">
        <w:rPr>
          <w:sz w:val="28"/>
          <w:szCs w:val="28"/>
        </w:rPr>
        <w:t>]</w:t>
      </w:r>
      <w:r>
        <w:rPr>
          <w:sz w:val="28"/>
          <w:szCs w:val="28"/>
        </w:rPr>
        <w:t>.</w:t>
      </w:r>
    </w:p>
    <w:p w14:paraId="7A1CF4A3" w14:textId="77777777" w:rsidR="005D74D4" w:rsidRPr="00F058EF" w:rsidRDefault="005D74D4" w:rsidP="005D74D4">
      <w:pPr>
        <w:spacing w:line="360" w:lineRule="auto"/>
        <w:ind w:firstLine="709"/>
        <w:jc w:val="both"/>
        <w:rPr>
          <w:sz w:val="28"/>
          <w:szCs w:val="28"/>
        </w:rPr>
      </w:pPr>
      <w:r>
        <w:rPr>
          <w:sz w:val="28"/>
          <w:szCs w:val="28"/>
        </w:rPr>
        <w:t>Достойны упоминания и другие подходы искусственного интеллекта, такие как обучение с подкреплением [8].</w:t>
      </w:r>
    </w:p>
    <w:p w14:paraId="43E207C0" w14:textId="77777777" w:rsidR="005D74D4" w:rsidRPr="00F45284" w:rsidRDefault="005D74D4" w:rsidP="005D74D4">
      <w:pPr>
        <w:spacing w:line="360" w:lineRule="auto"/>
        <w:ind w:firstLine="709"/>
        <w:jc w:val="both"/>
        <w:rPr>
          <w:b/>
          <w:sz w:val="28"/>
          <w:szCs w:val="28"/>
        </w:rPr>
      </w:pPr>
      <w:r>
        <w:rPr>
          <w:b/>
          <w:sz w:val="28"/>
          <w:szCs w:val="28"/>
        </w:rPr>
        <w:t>Рекуррентные нейронные сети</w:t>
      </w:r>
    </w:p>
    <w:p w14:paraId="51503860" w14:textId="77777777" w:rsidR="005D74D4" w:rsidRDefault="005D74D4" w:rsidP="005D74D4">
      <w:pPr>
        <w:spacing w:line="360" w:lineRule="auto"/>
        <w:ind w:firstLine="709"/>
        <w:jc w:val="both"/>
        <w:rPr>
          <w:sz w:val="28"/>
          <w:szCs w:val="28"/>
        </w:rPr>
      </w:pPr>
      <w:r w:rsidRPr="00F45284">
        <w:rPr>
          <w:sz w:val="28"/>
          <w:szCs w:val="28"/>
        </w:rPr>
        <w:t>Рекуррентная нейронная сеть (</w:t>
      </w:r>
      <w:r w:rsidRPr="00F45284">
        <w:rPr>
          <w:sz w:val="28"/>
          <w:szCs w:val="28"/>
          <w:lang w:val="en-US"/>
        </w:rPr>
        <w:t>Recurrent</w:t>
      </w:r>
      <w:r w:rsidRPr="00F45284">
        <w:rPr>
          <w:sz w:val="28"/>
          <w:szCs w:val="28"/>
        </w:rPr>
        <w:t xml:space="preserve"> </w:t>
      </w:r>
      <w:r w:rsidRPr="00F45284">
        <w:rPr>
          <w:sz w:val="28"/>
          <w:szCs w:val="28"/>
          <w:lang w:val="en-US"/>
        </w:rPr>
        <w:t>Neural</w:t>
      </w:r>
      <w:r w:rsidRPr="00F45284">
        <w:rPr>
          <w:sz w:val="28"/>
          <w:szCs w:val="28"/>
        </w:rPr>
        <w:t xml:space="preserve"> </w:t>
      </w:r>
      <w:r w:rsidRPr="00F45284">
        <w:rPr>
          <w:sz w:val="28"/>
          <w:szCs w:val="28"/>
          <w:lang w:val="en-US"/>
        </w:rPr>
        <w:t>Network</w:t>
      </w:r>
      <w:r w:rsidRPr="00F45284">
        <w:rPr>
          <w:sz w:val="28"/>
          <w:szCs w:val="28"/>
        </w:rPr>
        <w:t>,</w:t>
      </w:r>
      <w:r>
        <w:rPr>
          <w:sz w:val="28"/>
          <w:szCs w:val="28"/>
        </w:rPr>
        <w:t xml:space="preserve"> </w:t>
      </w:r>
      <w:r w:rsidRPr="00F45284">
        <w:rPr>
          <w:sz w:val="28"/>
          <w:szCs w:val="28"/>
          <w:lang w:val="en-US"/>
        </w:rPr>
        <w:t>RNN</w:t>
      </w:r>
      <w:r>
        <w:rPr>
          <w:sz w:val="28"/>
          <w:szCs w:val="28"/>
        </w:rPr>
        <w:t>) использует</w:t>
      </w:r>
      <w:r w:rsidRPr="00F45284">
        <w:rPr>
          <w:sz w:val="28"/>
          <w:szCs w:val="28"/>
        </w:rPr>
        <w:t xml:space="preserve"> принцип</w:t>
      </w:r>
      <w:r>
        <w:rPr>
          <w:sz w:val="28"/>
          <w:szCs w:val="28"/>
        </w:rPr>
        <w:t xml:space="preserve"> обратной связи, подавая на вход рекуррентного слоя его выход в предыдущий момент времени</w:t>
      </w:r>
      <w:r w:rsidRPr="004F2601">
        <w:rPr>
          <w:sz w:val="28"/>
          <w:szCs w:val="28"/>
        </w:rPr>
        <w:t xml:space="preserve"> [</w:t>
      </w:r>
      <w:r>
        <w:rPr>
          <w:sz w:val="28"/>
          <w:szCs w:val="28"/>
        </w:rPr>
        <w:t>9</w:t>
      </w:r>
      <w:r w:rsidRPr="004F2601">
        <w:rPr>
          <w:sz w:val="28"/>
          <w:szCs w:val="28"/>
        </w:rPr>
        <w:t>]</w:t>
      </w:r>
      <w:r>
        <w:rPr>
          <w:sz w:val="28"/>
          <w:szCs w:val="28"/>
        </w:rPr>
        <w:t>. О</w:t>
      </w:r>
      <w:r w:rsidRPr="00F45284">
        <w:rPr>
          <w:sz w:val="28"/>
          <w:szCs w:val="28"/>
        </w:rPr>
        <w:t>на обрабатывает последовательность,</w:t>
      </w:r>
      <w:r>
        <w:rPr>
          <w:sz w:val="28"/>
          <w:szCs w:val="28"/>
        </w:rPr>
        <w:t xml:space="preserve"> </w:t>
      </w:r>
      <w:r w:rsidRPr="00F45284">
        <w:rPr>
          <w:sz w:val="28"/>
          <w:szCs w:val="28"/>
        </w:rPr>
        <w:t>перебирая ее элементы и сохраняя состояние, полученное при обработке предыдущих элементов.</w:t>
      </w:r>
      <w:r w:rsidRPr="00251839">
        <w:rPr>
          <w:sz w:val="28"/>
          <w:szCs w:val="28"/>
        </w:rPr>
        <w:t xml:space="preserve"> </w:t>
      </w:r>
      <w:r>
        <w:rPr>
          <w:sz w:val="28"/>
          <w:szCs w:val="28"/>
        </w:rPr>
        <w:t>Однако простейшая рекуррентная сеть обладает таким недостатком как «забывание» информации через длительное время.</w:t>
      </w:r>
    </w:p>
    <w:p w14:paraId="0D8F9CBC" w14:textId="77777777" w:rsidR="005D74D4" w:rsidRDefault="005D74D4" w:rsidP="005D74D4">
      <w:pPr>
        <w:pStyle w:val="AStyle"/>
      </w:pPr>
      <w:r>
        <w:t xml:space="preserve">Для решения этой проблемы была придумана архитектура </w:t>
      </w:r>
      <w:r>
        <w:rPr>
          <w:lang w:val="en-US"/>
        </w:rPr>
        <w:t>LSTM</w:t>
      </w:r>
      <w:r w:rsidRPr="0064644F">
        <w:t xml:space="preserve">, </w:t>
      </w:r>
      <w:r>
        <w:t>ее схема представлена на рисунке 1.</w:t>
      </w:r>
    </w:p>
    <w:p w14:paraId="597C9450" w14:textId="77777777" w:rsidR="005D74D4" w:rsidRDefault="005D74D4" w:rsidP="005D74D4">
      <w:pPr>
        <w:spacing w:line="360" w:lineRule="auto"/>
        <w:ind w:firstLine="709"/>
        <w:jc w:val="both"/>
        <w:rPr>
          <w:sz w:val="28"/>
          <w:szCs w:val="28"/>
        </w:rPr>
      </w:pPr>
    </w:p>
    <w:p w14:paraId="1B52ADDC" w14:textId="77777777" w:rsidR="005D74D4" w:rsidRDefault="005D74D4" w:rsidP="005D74D4">
      <w:pPr>
        <w:spacing w:line="360" w:lineRule="auto"/>
        <w:jc w:val="center"/>
        <w:rPr>
          <w:sz w:val="28"/>
          <w:szCs w:val="28"/>
        </w:rPr>
      </w:pPr>
      <w:r w:rsidRPr="006609DD">
        <w:rPr>
          <w:noProof/>
          <w:sz w:val="28"/>
          <w:szCs w:val="28"/>
        </w:rPr>
        <w:lastRenderedPageBreak/>
        <w:drawing>
          <wp:inline distT="0" distB="0" distL="0" distR="0" wp14:anchorId="5C59672D" wp14:editId="6CD80CED">
            <wp:extent cx="5759450" cy="3361690"/>
            <wp:effectExtent l="19050" t="19050" r="12700"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361690"/>
                    </a:xfrm>
                    <a:prstGeom prst="rect">
                      <a:avLst/>
                    </a:prstGeom>
                    <a:ln w="12700">
                      <a:solidFill>
                        <a:schemeClr val="tx1"/>
                      </a:solidFill>
                    </a:ln>
                  </pic:spPr>
                </pic:pic>
              </a:graphicData>
            </a:graphic>
          </wp:inline>
        </w:drawing>
      </w:r>
    </w:p>
    <w:p w14:paraId="4DE4A0DF" w14:textId="77777777" w:rsidR="005D74D4" w:rsidRPr="00837B95" w:rsidRDefault="005D74D4" w:rsidP="005D74D4">
      <w:pPr>
        <w:spacing w:line="360" w:lineRule="auto"/>
        <w:jc w:val="center"/>
        <w:rPr>
          <w:sz w:val="28"/>
          <w:szCs w:val="28"/>
        </w:rPr>
      </w:pPr>
      <w:r>
        <w:rPr>
          <w:sz w:val="28"/>
          <w:szCs w:val="28"/>
        </w:rPr>
        <w:t xml:space="preserve">Рисунок 1 – Архитектура </w:t>
      </w:r>
      <w:r>
        <w:rPr>
          <w:sz w:val="28"/>
          <w:szCs w:val="28"/>
          <w:lang w:val="en-US"/>
        </w:rPr>
        <w:t>LSTM</w:t>
      </w:r>
      <w:r w:rsidRPr="006407EA">
        <w:rPr>
          <w:sz w:val="28"/>
          <w:szCs w:val="28"/>
        </w:rPr>
        <w:t xml:space="preserve"> [10]</w:t>
      </w:r>
    </w:p>
    <w:p w14:paraId="56FC5D95" w14:textId="0F526037" w:rsidR="005D74D4" w:rsidRPr="00837B95" w:rsidDel="004A68B6" w:rsidRDefault="005D74D4" w:rsidP="005D74D4">
      <w:pPr>
        <w:spacing w:line="360" w:lineRule="auto"/>
        <w:rPr>
          <w:del w:id="77" w:author="Gleb Radchenko" w:date="2024-05-11T12:01:00Z"/>
          <w:sz w:val="28"/>
          <w:szCs w:val="28"/>
        </w:rPr>
      </w:pPr>
    </w:p>
    <w:p w14:paraId="2A9EFD6A" w14:textId="2FFF32EC" w:rsidR="005D74D4" w:rsidRPr="0064644F" w:rsidRDefault="005D74D4" w:rsidP="005D74D4">
      <w:pPr>
        <w:spacing w:line="360" w:lineRule="auto"/>
        <w:ind w:firstLine="709"/>
        <w:jc w:val="both"/>
        <w:rPr>
          <w:sz w:val="28"/>
          <w:szCs w:val="28"/>
        </w:rPr>
      </w:pPr>
      <w:del w:id="78" w:author="Gleb Radchenko" w:date="2024-05-11T12:01:00Z">
        <w:r w:rsidDel="004A68B6">
          <w:rPr>
            <w:sz w:val="28"/>
            <w:szCs w:val="28"/>
          </w:rPr>
          <w:delText>Основное отличие</w:delText>
        </w:r>
      </w:del>
      <w:ins w:id="79" w:author="Gleb Radchenko" w:date="2024-05-11T12:01:00Z">
        <w:r w:rsidR="004A68B6">
          <w:rPr>
            <w:sz w:val="28"/>
            <w:szCs w:val="28"/>
          </w:rPr>
          <w:t>Клюевой ос</w:t>
        </w:r>
      </w:ins>
      <w:ins w:id="80" w:author="Gleb Radchenko" w:date="2024-05-11T12:02:00Z">
        <w:r w:rsidR="004A68B6">
          <w:rPr>
            <w:sz w:val="28"/>
            <w:szCs w:val="28"/>
          </w:rPr>
          <w:t>обенностью данной архитектуры</w:t>
        </w:r>
      </w:ins>
      <w:r>
        <w:rPr>
          <w:sz w:val="28"/>
          <w:szCs w:val="28"/>
        </w:rPr>
        <w:t xml:space="preserve"> </w:t>
      </w:r>
      <w:del w:id="81" w:author="Gleb Radchenko" w:date="2024-05-11T12:02:00Z">
        <w:r w:rsidDel="004A68B6">
          <w:rPr>
            <w:sz w:val="28"/>
            <w:szCs w:val="28"/>
          </w:rPr>
          <w:delText>заключается в</w:delText>
        </w:r>
      </w:del>
      <w:ins w:id="82" w:author="Gleb Radchenko" w:date="2024-05-11T12:02:00Z">
        <w:r w:rsidR="004A68B6">
          <w:rPr>
            <w:sz w:val="28"/>
            <w:szCs w:val="28"/>
          </w:rPr>
          <w:t>является</w:t>
        </w:r>
      </w:ins>
      <w:r>
        <w:rPr>
          <w:sz w:val="28"/>
          <w:szCs w:val="28"/>
        </w:rPr>
        <w:t xml:space="preserve"> </w:t>
      </w:r>
      <w:del w:id="83" w:author="Gleb Radchenko" w:date="2024-05-11T12:02:00Z">
        <w:r w:rsidDel="004A68B6">
          <w:rPr>
            <w:sz w:val="28"/>
            <w:szCs w:val="28"/>
          </w:rPr>
          <w:delText xml:space="preserve">реализации </w:delText>
        </w:r>
      </w:del>
      <w:r>
        <w:rPr>
          <w:sz w:val="28"/>
          <w:szCs w:val="28"/>
        </w:rPr>
        <w:t>механизм</w:t>
      </w:r>
      <w:del w:id="84" w:author="Gleb Radchenko" w:date="2024-05-11T12:02:00Z">
        <w:r w:rsidDel="004A68B6">
          <w:rPr>
            <w:sz w:val="28"/>
            <w:szCs w:val="28"/>
          </w:rPr>
          <w:delText>а</w:delText>
        </w:r>
      </w:del>
      <w:r>
        <w:rPr>
          <w:sz w:val="28"/>
          <w:szCs w:val="28"/>
        </w:rPr>
        <w:t xml:space="preserve"> долгосрочной памяти</w:t>
      </w:r>
      <w:ins w:id="85" w:author="Gleb Radchenko" w:date="2024-05-11T12:02:00Z">
        <w:r w:rsidR="00004580">
          <w:rPr>
            <w:sz w:val="28"/>
            <w:szCs w:val="28"/>
          </w:rPr>
          <w:t>.</w:t>
        </w:r>
      </w:ins>
      <w:del w:id="86" w:author="Gleb Radchenko" w:date="2024-05-11T12:02:00Z">
        <w:r w:rsidDel="00004580">
          <w:rPr>
            <w:sz w:val="28"/>
            <w:szCs w:val="28"/>
          </w:rPr>
          <w:delText>,</w:delText>
        </w:r>
      </w:del>
      <w:r>
        <w:rPr>
          <w:sz w:val="28"/>
          <w:szCs w:val="28"/>
        </w:rPr>
        <w:t xml:space="preserve"> </w:t>
      </w:r>
      <w:ins w:id="87" w:author="Gleb Radchenko" w:date="2024-05-11T12:02:00Z">
        <w:r w:rsidR="00004580">
          <w:rPr>
            <w:sz w:val="28"/>
            <w:szCs w:val="28"/>
          </w:rPr>
          <w:t xml:space="preserve">Это </w:t>
        </w:r>
      </w:ins>
      <w:del w:id="88" w:author="Gleb Radchenko" w:date="2024-05-11T12:02:00Z">
        <w:r w:rsidDel="00004580">
          <w:rPr>
            <w:sz w:val="28"/>
            <w:szCs w:val="28"/>
          </w:rPr>
          <w:delText xml:space="preserve">таким образом </w:delText>
        </w:r>
      </w:del>
      <w:ins w:id="89" w:author="Gleb Radchenko" w:date="2024-05-11T12:02:00Z">
        <w:r w:rsidR="00004580">
          <w:rPr>
            <w:sz w:val="28"/>
            <w:szCs w:val="28"/>
          </w:rPr>
          <w:t xml:space="preserve">позволяет использовать </w:t>
        </w:r>
      </w:ins>
      <w:r>
        <w:rPr>
          <w:sz w:val="28"/>
          <w:szCs w:val="28"/>
        </w:rPr>
        <w:t>информаци</w:t>
      </w:r>
      <w:del w:id="90" w:author="Gleb Radchenko" w:date="2024-05-11T12:03:00Z">
        <w:r w:rsidDel="00004580">
          <w:rPr>
            <w:sz w:val="28"/>
            <w:szCs w:val="28"/>
          </w:rPr>
          <w:delText>я</w:delText>
        </w:r>
      </w:del>
      <w:ins w:id="91" w:author="Gleb Radchenko" w:date="2024-05-11T12:03:00Z">
        <w:r w:rsidR="00004580">
          <w:rPr>
            <w:sz w:val="28"/>
            <w:szCs w:val="28"/>
          </w:rPr>
          <w:t>ю</w:t>
        </w:r>
      </w:ins>
      <w:r>
        <w:rPr>
          <w:sz w:val="28"/>
          <w:szCs w:val="28"/>
        </w:rPr>
        <w:t xml:space="preserve"> из ранних интервалов </w:t>
      </w:r>
      <w:del w:id="92" w:author="Gleb Radchenko" w:date="2024-05-11T12:03:00Z">
        <w:r w:rsidDel="00004580">
          <w:rPr>
            <w:sz w:val="28"/>
            <w:szCs w:val="28"/>
          </w:rPr>
          <w:delText xml:space="preserve">может </w:delText>
        </w:r>
      </w:del>
      <w:ins w:id="93" w:author="Gleb Radchenko" w:date="2024-05-11T12:03:00Z">
        <w:r w:rsidR="00004580">
          <w:rPr>
            <w:sz w:val="28"/>
            <w:szCs w:val="28"/>
          </w:rPr>
          <w:t>на более</w:t>
        </w:r>
        <w:r w:rsidR="00004580">
          <w:rPr>
            <w:sz w:val="28"/>
            <w:szCs w:val="28"/>
          </w:rPr>
          <w:t xml:space="preserve"> </w:t>
        </w:r>
      </w:ins>
      <w:del w:id="94" w:author="Gleb Radchenko" w:date="2024-05-11T12:03:00Z">
        <w:r w:rsidDel="00004580">
          <w:rPr>
            <w:sz w:val="28"/>
            <w:szCs w:val="28"/>
          </w:rPr>
          <w:delText xml:space="preserve">использоваться </w:delText>
        </w:r>
      </w:del>
      <w:r>
        <w:rPr>
          <w:sz w:val="28"/>
          <w:szCs w:val="28"/>
        </w:rPr>
        <w:t>на поздних. За реализацию этого механизма</w:t>
      </w:r>
      <w:r w:rsidRPr="0064644F">
        <w:rPr>
          <w:sz w:val="28"/>
          <w:szCs w:val="28"/>
        </w:rPr>
        <w:t xml:space="preserve"> </w:t>
      </w:r>
      <w:r>
        <w:rPr>
          <w:sz w:val="28"/>
          <w:szCs w:val="28"/>
        </w:rPr>
        <w:t xml:space="preserve">на данной схеме отвечает выходной сигнал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n-US"/>
              </w:rPr>
              <m:t>t</m:t>
            </m:r>
          </m:sub>
        </m:sSub>
      </m:oMath>
      <w:ins w:id="95" w:author="Gleb Radchenko" w:date="2024-05-11T12:03:00Z">
        <w:r w:rsidR="00004580">
          <w:rPr>
            <w:sz w:val="28"/>
            <w:szCs w:val="28"/>
          </w:rPr>
          <w:t>.</w:t>
        </w:r>
      </w:ins>
      <w:del w:id="96" w:author="Gleb Radchenko" w:date="2024-05-11T12:03:00Z">
        <w:r w:rsidDel="00004580">
          <w:rPr>
            <w:sz w:val="28"/>
            <w:szCs w:val="28"/>
          </w:rPr>
          <w:delText>,</w:delText>
        </w:r>
      </w:del>
      <w:r>
        <w:rPr>
          <w:sz w:val="28"/>
          <w:szCs w:val="28"/>
        </w:rPr>
        <w:t xml:space="preserve"> </w:t>
      </w:r>
      <w:del w:id="97" w:author="Gleb Radchenko" w:date="2024-05-11T12:03:00Z">
        <w:r w:rsidDel="00004580">
          <w:rPr>
            <w:sz w:val="28"/>
            <w:szCs w:val="28"/>
          </w:rPr>
          <w:delText>и</w:delText>
        </w:r>
      </w:del>
      <w:ins w:id="98" w:author="Gleb Radchenko" w:date="2024-05-11T12:03:00Z">
        <w:r w:rsidR="00004580">
          <w:rPr>
            <w:sz w:val="28"/>
            <w:szCs w:val="28"/>
          </w:rPr>
          <w:t>И</w:t>
        </w:r>
      </w:ins>
      <w:r>
        <w:rPr>
          <w:sz w:val="28"/>
          <w:szCs w:val="28"/>
        </w:rPr>
        <w:t>митация забывания ненужной информации реализована операцией поэлементного умножения, а запоминание новой информации операцией поэлементного сложения</w:t>
      </w:r>
      <w:r w:rsidRPr="004F2601">
        <w:rPr>
          <w:sz w:val="28"/>
          <w:szCs w:val="28"/>
        </w:rPr>
        <w:t xml:space="preserve"> [</w:t>
      </w:r>
      <w:r w:rsidRPr="0093442F">
        <w:rPr>
          <w:sz w:val="28"/>
          <w:szCs w:val="28"/>
        </w:rPr>
        <w:t>9</w:t>
      </w:r>
      <w:r w:rsidRPr="004F2601">
        <w:rPr>
          <w:sz w:val="28"/>
          <w:szCs w:val="28"/>
        </w:rPr>
        <w:t>]</w:t>
      </w:r>
      <w:r>
        <w:rPr>
          <w:sz w:val="28"/>
          <w:szCs w:val="28"/>
        </w:rPr>
        <w:t>.</w:t>
      </w:r>
    </w:p>
    <w:p w14:paraId="306C8EA5" w14:textId="25779ECD" w:rsidR="005D74D4" w:rsidRDefault="005D74D4" w:rsidP="005D74D4">
      <w:pPr>
        <w:spacing w:line="360" w:lineRule="auto"/>
        <w:ind w:firstLine="709"/>
        <w:jc w:val="both"/>
        <w:rPr>
          <w:sz w:val="28"/>
          <w:szCs w:val="28"/>
        </w:rPr>
      </w:pPr>
      <w:r>
        <w:rPr>
          <w:sz w:val="28"/>
          <w:szCs w:val="28"/>
        </w:rPr>
        <w:t xml:space="preserve">Существует упрощенная версия архитектуры </w:t>
      </w:r>
      <w:r>
        <w:rPr>
          <w:sz w:val="28"/>
          <w:szCs w:val="28"/>
          <w:lang w:val="en-US"/>
        </w:rPr>
        <w:t>LSTM</w:t>
      </w:r>
      <w:r>
        <w:rPr>
          <w:sz w:val="28"/>
          <w:szCs w:val="28"/>
        </w:rPr>
        <w:t xml:space="preserve"> – архитектура </w:t>
      </w:r>
      <w:r>
        <w:rPr>
          <w:sz w:val="28"/>
          <w:szCs w:val="28"/>
          <w:lang w:val="en-US"/>
        </w:rPr>
        <w:t>GRU</w:t>
      </w:r>
      <w:r w:rsidRPr="00BF36E8">
        <w:rPr>
          <w:sz w:val="28"/>
          <w:szCs w:val="28"/>
        </w:rPr>
        <w:t xml:space="preserve"> (</w:t>
      </w:r>
      <w:proofErr w:type="spellStart"/>
      <w:r w:rsidRPr="00BF36E8">
        <w:rPr>
          <w:sz w:val="28"/>
          <w:szCs w:val="28"/>
        </w:rPr>
        <w:t>Gated</w:t>
      </w:r>
      <w:proofErr w:type="spellEnd"/>
      <w:r w:rsidRPr="00BF36E8">
        <w:rPr>
          <w:sz w:val="28"/>
          <w:szCs w:val="28"/>
        </w:rPr>
        <w:t xml:space="preserve"> </w:t>
      </w:r>
      <w:proofErr w:type="spellStart"/>
      <w:r w:rsidRPr="00BF36E8">
        <w:rPr>
          <w:sz w:val="28"/>
          <w:szCs w:val="28"/>
        </w:rPr>
        <w:t>Recurrent</w:t>
      </w:r>
      <w:proofErr w:type="spellEnd"/>
      <w:r w:rsidRPr="00BF36E8">
        <w:rPr>
          <w:sz w:val="28"/>
          <w:szCs w:val="28"/>
        </w:rPr>
        <w:t xml:space="preserve"> Unit)</w:t>
      </w:r>
      <w:r>
        <w:rPr>
          <w:sz w:val="28"/>
          <w:szCs w:val="28"/>
        </w:rPr>
        <w:t xml:space="preserve">, которая схожа с сетью </w:t>
      </w:r>
      <w:r>
        <w:rPr>
          <w:sz w:val="28"/>
          <w:szCs w:val="28"/>
          <w:lang w:val="en-US"/>
        </w:rPr>
        <w:t>LSTM</w:t>
      </w:r>
      <w:r>
        <w:rPr>
          <w:sz w:val="28"/>
          <w:szCs w:val="28"/>
        </w:rPr>
        <w:t>, с тем отличием, что механизм памяти и выход</w:t>
      </w:r>
      <w:r w:rsidRPr="007C16E0">
        <w:rPr>
          <w:sz w:val="28"/>
          <w:szCs w:val="28"/>
        </w:rPr>
        <w:t xml:space="preserve"> (</w:t>
      </w:r>
      <w:r>
        <w:rPr>
          <w:sz w:val="28"/>
          <w:szCs w:val="28"/>
        </w:rPr>
        <w:t>скрытое состояние</w:t>
      </w:r>
      <w:r w:rsidRPr="007C16E0">
        <w:rPr>
          <w:sz w:val="28"/>
          <w:szCs w:val="28"/>
        </w:rPr>
        <w:t>)</w:t>
      </w:r>
      <w:r>
        <w:rPr>
          <w:sz w:val="28"/>
          <w:szCs w:val="28"/>
        </w:rPr>
        <w:t xml:space="preserve"> реализованы в одном сигнале</w:t>
      </w:r>
      <w:ins w:id="99" w:author="Gleb Radchenko" w:date="2024-05-11T12:03:00Z">
        <w:r w:rsidR="00004580">
          <w:rPr>
            <w:sz w:val="28"/>
            <w:szCs w:val="28"/>
          </w:rPr>
          <w:t>.</w:t>
        </w:r>
      </w:ins>
      <w:del w:id="100" w:author="Gleb Radchenko" w:date="2024-05-11T12:03:00Z">
        <w:r w:rsidDel="00004580">
          <w:rPr>
            <w:sz w:val="28"/>
            <w:szCs w:val="28"/>
          </w:rPr>
          <w:delText>,</w:delText>
        </w:r>
      </w:del>
      <w:r>
        <w:rPr>
          <w:sz w:val="28"/>
          <w:szCs w:val="28"/>
        </w:rPr>
        <w:t xml:space="preserve"> </w:t>
      </w:r>
      <w:del w:id="101" w:author="Gleb Radchenko" w:date="2024-05-11T12:04:00Z">
        <w:r w:rsidDel="00004580">
          <w:rPr>
            <w:sz w:val="28"/>
            <w:szCs w:val="28"/>
          </w:rPr>
          <w:delText>э</w:delText>
        </w:r>
      </w:del>
      <w:ins w:id="102" w:author="Gleb Radchenko" w:date="2024-05-11T12:04:00Z">
        <w:r w:rsidR="00004580">
          <w:rPr>
            <w:sz w:val="28"/>
            <w:szCs w:val="28"/>
          </w:rPr>
          <w:t>Э</w:t>
        </w:r>
      </w:ins>
      <w:r>
        <w:rPr>
          <w:sz w:val="28"/>
          <w:szCs w:val="28"/>
        </w:rPr>
        <w:t>то уменьшает число параметров, тем самым уменьшая вычислительную сложность.</w:t>
      </w:r>
      <w:r w:rsidRPr="00BF36E8">
        <w:rPr>
          <w:sz w:val="28"/>
          <w:szCs w:val="28"/>
        </w:rPr>
        <w:t xml:space="preserve"> </w:t>
      </w:r>
      <w:r>
        <w:rPr>
          <w:sz w:val="28"/>
          <w:szCs w:val="28"/>
        </w:rPr>
        <w:t>Ее схема представлена на рисунке 2.</w:t>
      </w:r>
    </w:p>
    <w:p w14:paraId="4FA92030" w14:textId="77777777" w:rsidR="005D74D4" w:rsidRDefault="005D74D4" w:rsidP="005D74D4">
      <w:pPr>
        <w:spacing w:line="360" w:lineRule="auto"/>
        <w:ind w:firstLine="709"/>
        <w:jc w:val="both"/>
        <w:rPr>
          <w:sz w:val="28"/>
          <w:szCs w:val="28"/>
        </w:rPr>
      </w:pPr>
    </w:p>
    <w:p w14:paraId="2644BFE2" w14:textId="77777777" w:rsidR="005D74D4" w:rsidRDefault="005D74D4" w:rsidP="005D74D4">
      <w:pPr>
        <w:spacing w:line="360" w:lineRule="auto"/>
        <w:jc w:val="both"/>
        <w:rPr>
          <w:sz w:val="28"/>
          <w:szCs w:val="28"/>
        </w:rPr>
      </w:pPr>
    </w:p>
    <w:p w14:paraId="368210E7" w14:textId="77777777" w:rsidR="005D74D4" w:rsidRDefault="005D74D4" w:rsidP="005D74D4">
      <w:pPr>
        <w:spacing w:line="360" w:lineRule="auto"/>
        <w:jc w:val="both"/>
        <w:rPr>
          <w:sz w:val="28"/>
          <w:szCs w:val="28"/>
        </w:rPr>
      </w:pPr>
      <w:r w:rsidRPr="006609DD">
        <w:rPr>
          <w:noProof/>
          <w:sz w:val="28"/>
          <w:szCs w:val="28"/>
        </w:rPr>
        <w:lastRenderedPageBreak/>
        <w:drawing>
          <wp:inline distT="0" distB="0" distL="0" distR="0" wp14:anchorId="3774E04D" wp14:editId="19CDBBB9">
            <wp:extent cx="5759450" cy="3835400"/>
            <wp:effectExtent l="19050" t="19050" r="1270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35400"/>
                    </a:xfrm>
                    <a:prstGeom prst="rect">
                      <a:avLst/>
                    </a:prstGeom>
                    <a:ln w="12700">
                      <a:solidFill>
                        <a:schemeClr val="tx1"/>
                      </a:solidFill>
                    </a:ln>
                  </pic:spPr>
                </pic:pic>
              </a:graphicData>
            </a:graphic>
          </wp:inline>
        </w:drawing>
      </w:r>
    </w:p>
    <w:p w14:paraId="36CF328E" w14:textId="77777777" w:rsidR="005D74D4" w:rsidRPr="00837B95" w:rsidRDefault="005D74D4" w:rsidP="005D74D4">
      <w:pPr>
        <w:spacing w:line="360" w:lineRule="auto"/>
        <w:jc w:val="center"/>
        <w:rPr>
          <w:sz w:val="28"/>
          <w:szCs w:val="28"/>
        </w:rPr>
      </w:pPr>
      <w:r>
        <w:rPr>
          <w:sz w:val="28"/>
          <w:szCs w:val="28"/>
        </w:rPr>
        <w:t xml:space="preserve">Рисунок 2 – Архитектура </w:t>
      </w:r>
      <w:r>
        <w:rPr>
          <w:sz w:val="28"/>
          <w:szCs w:val="28"/>
          <w:lang w:val="en-US"/>
        </w:rPr>
        <w:t>GRU</w:t>
      </w:r>
      <w:r w:rsidRPr="0093442F">
        <w:rPr>
          <w:sz w:val="28"/>
          <w:szCs w:val="28"/>
        </w:rPr>
        <w:t xml:space="preserve"> [</w:t>
      </w:r>
      <w:r>
        <w:rPr>
          <w:sz w:val="28"/>
          <w:szCs w:val="28"/>
        </w:rPr>
        <w:t>10</w:t>
      </w:r>
      <w:r w:rsidRPr="0093442F">
        <w:rPr>
          <w:sz w:val="28"/>
          <w:szCs w:val="28"/>
        </w:rPr>
        <w:t>]</w:t>
      </w:r>
    </w:p>
    <w:p w14:paraId="45D333BF" w14:textId="77777777" w:rsidR="005D74D4" w:rsidRPr="00837B95" w:rsidRDefault="005D74D4" w:rsidP="005D74D4">
      <w:pPr>
        <w:spacing w:line="360" w:lineRule="auto"/>
        <w:jc w:val="center"/>
        <w:rPr>
          <w:sz w:val="28"/>
          <w:szCs w:val="28"/>
        </w:rPr>
      </w:pPr>
    </w:p>
    <w:p w14:paraId="52750F23" w14:textId="77777777" w:rsidR="005D74D4" w:rsidRDefault="005D74D4" w:rsidP="005D74D4">
      <w:pPr>
        <w:spacing w:line="360" w:lineRule="auto"/>
        <w:ind w:firstLine="709"/>
        <w:jc w:val="both"/>
        <w:rPr>
          <w:sz w:val="28"/>
          <w:szCs w:val="28"/>
        </w:rPr>
      </w:pPr>
      <w:r>
        <w:rPr>
          <w:sz w:val="28"/>
          <w:szCs w:val="28"/>
        </w:rPr>
        <w:t xml:space="preserve">В статье </w:t>
      </w:r>
      <w:r w:rsidRPr="004F2601">
        <w:rPr>
          <w:sz w:val="28"/>
          <w:szCs w:val="28"/>
        </w:rPr>
        <w:t>[</w:t>
      </w:r>
      <w:r w:rsidRPr="0093442F">
        <w:rPr>
          <w:sz w:val="28"/>
          <w:szCs w:val="28"/>
        </w:rPr>
        <w:t>11</w:t>
      </w:r>
      <w:r w:rsidRPr="004F2601">
        <w:rPr>
          <w:sz w:val="28"/>
          <w:szCs w:val="28"/>
        </w:rPr>
        <w:t xml:space="preserve">] </w:t>
      </w:r>
      <w:r>
        <w:rPr>
          <w:sz w:val="28"/>
          <w:szCs w:val="28"/>
        </w:rPr>
        <w:t xml:space="preserve">исследователи используют один блок </w:t>
      </w:r>
      <w:r>
        <w:rPr>
          <w:sz w:val="28"/>
          <w:szCs w:val="28"/>
          <w:lang w:val="en-US"/>
        </w:rPr>
        <w:t>GRU</w:t>
      </w:r>
      <w:r w:rsidRPr="004F2601">
        <w:rPr>
          <w:sz w:val="28"/>
          <w:szCs w:val="28"/>
        </w:rPr>
        <w:t xml:space="preserve"> </w:t>
      </w:r>
      <w:r>
        <w:rPr>
          <w:sz w:val="28"/>
          <w:szCs w:val="28"/>
        </w:rPr>
        <w:t xml:space="preserve">и один блок </w:t>
      </w:r>
      <w:r>
        <w:rPr>
          <w:sz w:val="28"/>
          <w:szCs w:val="28"/>
          <w:lang w:val="en-US"/>
        </w:rPr>
        <w:t>LSTM</w:t>
      </w:r>
      <w:r>
        <w:rPr>
          <w:sz w:val="28"/>
          <w:szCs w:val="28"/>
        </w:rPr>
        <w:t xml:space="preserve">. В качестве входных данных в статье используются </w:t>
      </w:r>
      <w:proofErr w:type="spellStart"/>
      <w:r>
        <w:rPr>
          <w:sz w:val="28"/>
          <w:szCs w:val="28"/>
        </w:rPr>
        <w:t>аудиосэмплы</w:t>
      </w:r>
      <w:proofErr w:type="spellEnd"/>
      <w:r>
        <w:rPr>
          <w:sz w:val="28"/>
          <w:szCs w:val="28"/>
        </w:rPr>
        <w:t xml:space="preserve">, представленные в виде фаз и амплитуд частот. После генерации скрытого состояния используется </w:t>
      </w:r>
      <w:proofErr w:type="spellStart"/>
      <w:r>
        <w:rPr>
          <w:sz w:val="28"/>
          <w:szCs w:val="28"/>
        </w:rPr>
        <w:t>афинное</w:t>
      </w:r>
      <w:proofErr w:type="spellEnd"/>
      <w:r>
        <w:rPr>
          <w:sz w:val="28"/>
          <w:szCs w:val="28"/>
        </w:rPr>
        <w:t xml:space="preserve"> преобразование для преобразования его в представление частоты. Затем оценивается ошибка </w:t>
      </w:r>
      <w:r>
        <w:rPr>
          <w:sz w:val="28"/>
          <w:szCs w:val="28"/>
          <w:lang w:val="en-US"/>
        </w:rPr>
        <w:t>L</w:t>
      </w:r>
      <w:r w:rsidRPr="007C16E0">
        <w:rPr>
          <w:sz w:val="28"/>
          <w:szCs w:val="28"/>
        </w:rPr>
        <w:t xml:space="preserve">2 </w:t>
      </w:r>
      <w:r>
        <w:rPr>
          <w:sz w:val="28"/>
          <w:szCs w:val="28"/>
        </w:rPr>
        <w:t>для истинного и сгенерированного значения. В результате получается сеть, обученная предсказывать следующие элементы последовательности.</w:t>
      </w:r>
    </w:p>
    <w:p w14:paraId="6FD28901" w14:textId="77777777" w:rsidR="005D74D4" w:rsidRDefault="005D74D4" w:rsidP="005D74D4">
      <w:pPr>
        <w:spacing w:line="360" w:lineRule="auto"/>
        <w:ind w:firstLine="709"/>
        <w:jc w:val="both"/>
        <w:rPr>
          <w:sz w:val="28"/>
          <w:szCs w:val="28"/>
        </w:rPr>
      </w:pPr>
      <w:r>
        <w:rPr>
          <w:sz w:val="28"/>
          <w:szCs w:val="28"/>
        </w:rPr>
        <w:t>Для генерации выполняется прямое распространение на исходной последовательности, в результате получается вектор предсказанных следующих элементов последовательности. Затем этот вектор используется как исходный для генерации новых элементов, и снова выполняется прямой проход до тех пор, пока не будет сгенерирована последовательность необходимой длины.</w:t>
      </w:r>
    </w:p>
    <w:p w14:paraId="7ADEDCA7" w14:textId="77777777" w:rsidR="005D74D4" w:rsidRDefault="005D74D4" w:rsidP="005D74D4">
      <w:pPr>
        <w:spacing w:line="360" w:lineRule="auto"/>
        <w:ind w:firstLine="709"/>
        <w:jc w:val="both"/>
        <w:rPr>
          <w:sz w:val="28"/>
          <w:szCs w:val="28"/>
        </w:rPr>
      </w:pPr>
      <w:r>
        <w:rPr>
          <w:sz w:val="28"/>
          <w:szCs w:val="28"/>
        </w:rPr>
        <w:lastRenderedPageBreak/>
        <w:t>В результате экспериментов с генерацией было выяснено, что более крупные начальные последовательности дают лучшие результаты, число итераций также зависит от длины начальной последовательности. Эмпирически, генерация последовательности, которая примерно в три раза больше исходной имеет тенденцию генерировать связную музыку, которая не приводит к проблеме петель (случаев, когда предыдущее скрытое состояние похоже на текущее, а все последующие сохраняют эту тенденцию).</w:t>
      </w:r>
    </w:p>
    <w:p w14:paraId="52C3E515" w14:textId="77777777" w:rsidR="005D74D4" w:rsidRDefault="005D74D4" w:rsidP="005D74D4">
      <w:pPr>
        <w:spacing w:line="360" w:lineRule="auto"/>
        <w:ind w:firstLine="709"/>
        <w:jc w:val="both"/>
        <w:rPr>
          <w:sz w:val="28"/>
          <w:szCs w:val="28"/>
        </w:rPr>
      </w:pPr>
      <w:r>
        <w:rPr>
          <w:sz w:val="28"/>
          <w:szCs w:val="28"/>
        </w:rPr>
        <w:t xml:space="preserve">По генерируемым результатам архитектуры </w:t>
      </w:r>
      <w:r>
        <w:rPr>
          <w:sz w:val="28"/>
          <w:szCs w:val="28"/>
          <w:lang w:val="en-US"/>
        </w:rPr>
        <w:t>GRU</w:t>
      </w:r>
      <w:r w:rsidRPr="00F23039">
        <w:rPr>
          <w:sz w:val="28"/>
          <w:szCs w:val="28"/>
        </w:rPr>
        <w:t xml:space="preserve"> </w:t>
      </w:r>
      <w:r>
        <w:rPr>
          <w:sz w:val="28"/>
          <w:szCs w:val="28"/>
        </w:rPr>
        <w:t xml:space="preserve">и </w:t>
      </w:r>
      <w:r>
        <w:rPr>
          <w:sz w:val="28"/>
          <w:szCs w:val="28"/>
          <w:lang w:val="en-US"/>
        </w:rPr>
        <w:t>LSTM</w:t>
      </w:r>
      <w:r w:rsidRPr="00F23039">
        <w:rPr>
          <w:sz w:val="28"/>
          <w:szCs w:val="28"/>
        </w:rPr>
        <w:t xml:space="preserve"> </w:t>
      </w:r>
      <w:r>
        <w:rPr>
          <w:sz w:val="28"/>
          <w:szCs w:val="28"/>
        </w:rPr>
        <w:t xml:space="preserve">сильно отличались: </w:t>
      </w:r>
      <w:r>
        <w:rPr>
          <w:sz w:val="28"/>
          <w:szCs w:val="28"/>
          <w:lang w:val="en-US"/>
        </w:rPr>
        <w:t>GRU</w:t>
      </w:r>
      <w:r w:rsidRPr="00F23039">
        <w:rPr>
          <w:sz w:val="28"/>
          <w:szCs w:val="28"/>
        </w:rPr>
        <w:t xml:space="preserve"> </w:t>
      </w:r>
      <w:r>
        <w:rPr>
          <w:sz w:val="28"/>
          <w:szCs w:val="28"/>
        </w:rPr>
        <w:t xml:space="preserve">показала неудовлетворительные результаты, генерируя в основном белый шум, в то время как </w:t>
      </w:r>
      <w:r>
        <w:rPr>
          <w:sz w:val="28"/>
          <w:szCs w:val="28"/>
          <w:lang w:val="en-US"/>
        </w:rPr>
        <w:t>LSTM</w:t>
      </w:r>
      <w:r w:rsidRPr="00041A9D">
        <w:rPr>
          <w:sz w:val="28"/>
          <w:szCs w:val="28"/>
        </w:rPr>
        <w:t xml:space="preserve"> </w:t>
      </w:r>
      <w:r>
        <w:rPr>
          <w:sz w:val="28"/>
          <w:szCs w:val="28"/>
        </w:rPr>
        <w:t xml:space="preserve">смогла воспроизводить вполне правдоподобную музыку. Таким образом сеть </w:t>
      </w:r>
      <w:r>
        <w:rPr>
          <w:sz w:val="28"/>
          <w:szCs w:val="28"/>
          <w:lang w:val="en-US"/>
        </w:rPr>
        <w:t>LSTM</w:t>
      </w:r>
      <w:r w:rsidRPr="00837B95">
        <w:rPr>
          <w:sz w:val="28"/>
          <w:szCs w:val="28"/>
        </w:rPr>
        <w:t xml:space="preserve"> </w:t>
      </w:r>
      <w:r>
        <w:rPr>
          <w:sz w:val="28"/>
          <w:szCs w:val="28"/>
        </w:rPr>
        <w:t>намного лучше справляется с задачей.</w:t>
      </w:r>
    </w:p>
    <w:p w14:paraId="40383E8E" w14:textId="386B0636" w:rsidR="005D74D4" w:rsidRDefault="005D74D4" w:rsidP="005D74D4">
      <w:pPr>
        <w:spacing w:line="360" w:lineRule="auto"/>
        <w:ind w:firstLine="709"/>
        <w:jc w:val="both"/>
        <w:rPr>
          <w:sz w:val="28"/>
          <w:szCs w:val="28"/>
        </w:rPr>
      </w:pPr>
      <w:r>
        <w:rPr>
          <w:sz w:val="28"/>
          <w:szCs w:val="28"/>
        </w:rPr>
        <w:t xml:space="preserve">В статье </w:t>
      </w:r>
      <w:r w:rsidRPr="00041A9D">
        <w:rPr>
          <w:sz w:val="28"/>
          <w:szCs w:val="28"/>
        </w:rPr>
        <w:t>[</w:t>
      </w:r>
      <w:r w:rsidRPr="0093442F">
        <w:rPr>
          <w:sz w:val="28"/>
          <w:szCs w:val="28"/>
        </w:rPr>
        <w:t>12</w:t>
      </w:r>
      <w:r w:rsidRPr="00041A9D">
        <w:rPr>
          <w:sz w:val="28"/>
          <w:szCs w:val="28"/>
        </w:rPr>
        <w:t xml:space="preserve">] </w:t>
      </w:r>
      <w:r>
        <w:rPr>
          <w:sz w:val="28"/>
          <w:szCs w:val="28"/>
        </w:rPr>
        <w:t xml:space="preserve">используется </w:t>
      </w:r>
      <w:del w:id="103" w:author="Gleb Radchenko" w:date="2024-05-11T12:04:00Z">
        <w:r w:rsidDel="00004580">
          <w:rPr>
            <w:sz w:val="28"/>
            <w:szCs w:val="28"/>
          </w:rPr>
          <w:delText xml:space="preserve">слегка </w:delText>
        </w:r>
      </w:del>
      <w:r>
        <w:rPr>
          <w:sz w:val="28"/>
          <w:szCs w:val="28"/>
        </w:rPr>
        <w:t>иной подход,</w:t>
      </w:r>
      <w:ins w:id="104" w:author="Gleb Radchenko" w:date="2024-05-11T12:04:00Z">
        <w:r w:rsidR="00004580">
          <w:rPr>
            <w:sz w:val="28"/>
            <w:szCs w:val="28"/>
          </w:rPr>
          <w:t xml:space="preserve"> где</w:t>
        </w:r>
      </w:ins>
      <w:r>
        <w:rPr>
          <w:sz w:val="28"/>
          <w:szCs w:val="28"/>
        </w:rPr>
        <w:t xml:space="preserve"> сеть </w:t>
      </w:r>
      <w:r>
        <w:rPr>
          <w:sz w:val="28"/>
          <w:szCs w:val="28"/>
          <w:lang w:val="en-US"/>
        </w:rPr>
        <w:t>LSTM</w:t>
      </w:r>
      <w:r>
        <w:rPr>
          <w:sz w:val="28"/>
          <w:szCs w:val="28"/>
        </w:rPr>
        <w:t xml:space="preserve"> прогнозирует не только саму частоту, но и время, в которое она воспроизводится. На рисунке 3 изображена архитектура</w:t>
      </w:r>
      <w:ins w:id="105" w:author="Gleb Radchenko" w:date="2024-05-11T12:04:00Z">
        <w:r w:rsidR="00004580">
          <w:rPr>
            <w:sz w:val="28"/>
            <w:szCs w:val="28"/>
          </w:rPr>
          <w:t xml:space="preserve"> предложенной</w:t>
        </w:r>
      </w:ins>
      <w:r>
        <w:rPr>
          <w:sz w:val="28"/>
          <w:szCs w:val="28"/>
        </w:rPr>
        <w:t xml:space="preserve"> модели.</w:t>
      </w:r>
    </w:p>
    <w:p w14:paraId="48C4A4F4" w14:textId="77777777" w:rsidR="005D74D4" w:rsidRDefault="005D74D4" w:rsidP="005D74D4">
      <w:pPr>
        <w:spacing w:line="360" w:lineRule="auto"/>
        <w:jc w:val="center"/>
        <w:rPr>
          <w:sz w:val="28"/>
          <w:szCs w:val="28"/>
        </w:rPr>
      </w:pPr>
      <w:r w:rsidRPr="007706AB">
        <w:rPr>
          <w:noProof/>
          <w:sz w:val="28"/>
          <w:szCs w:val="28"/>
        </w:rPr>
        <w:drawing>
          <wp:inline distT="0" distB="0" distL="0" distR="0" wp14:anchorId="04A76235" wp14:editId="246F2EFF">
            <wp:extent cx="4276089" cy="3665220"/>
            <wp:effectExtent l="19050" t="19050" r="1079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82021" cy="3670304"/>
                    </a:xfrm>
                    <a:prstGeom prst="rect">
                      <a:avLst/>
                    </a:prstGeom>
                    <a:ln w="12700">
                      <a:solidFill>
                        <a:schemeClr val="tx1"/>
                      </a:solidFill>
                    </a:ln>
                  </pic:spPr>
                </pic:pic>
              </a:graphicData>
            </a:graphic>
          </wp:inline>
        </w:drawing>
      </w:r>
    </w:p>
    <w:p w14:paraId="3AF8F68A" w14:textId="77777777" w:rsidR="005D74D4" w:rsidRPr="006407EA" w:rsidRDefault="005D74D4" w:rsidP="005D74D4">
      <w:pPr>
        <w:pStyle w:val="AStyle"/>
        <w:ind w:firstLine="0"/>
        <w:jc w:val="center"/>
      </w:pPr>
      <w:r w:rsidRPr="00CA33FF">
        <w:t>Рисунок 3 – Модель генерации аудио</w:t>
      </w:r>
      <w:r w:rsidRPr="006407EA">
        <w:t xml:space="preserve"> [12]</w:t>
      </w:r>
    </w:p>
    <w:p w14:paraId="7C16D410" w14:textId="77777777" w:rsidR="005D74D4" w:rsidRPr="005D026B" w:rsidRDefault="005D74D4" w:rsidP="005D74D4">
      <w:pPr>
        <w:spacing w:line="360" w:lineRule="auto"/>
        <w:ind w:firstLine="709"/>
        <w:jc w:val="both"/>
        <w:rPr>
          <w:b/>
          <w:sz w:val="28"/>
          <w:szCs w:val="28"/>
        </w:rPr>
      </w:pPr>
      <w:r w:rsidRPr="005D026B">
        <w:rPr>
          <w:b/>
          <w:sz w:val="28"/>
          <w:szCs w:val="28"/>
        </w:rPr>
        <w:lastRenderedPageBreak/>
        <w:t>Трансформеры</w:t>
      </w:r>
    </w:p>
    <w:p w14:paraId="12D2520A" w14:textId="77777777" w:rsidR="005D74D4" w:rsidRDefault="005D74D4" w:rsidP="005D74D4">
      <w:pPr>
        <w:spacing w:line="360" w:lineRule="auto"/>
        <w:ind w:firstLine="709"/>
        <w:jc w:val="both"/>
        <w:rPr>
          <w:sz w:val="28"/>
          <w:szCs w:val="28"/>
        </w:rPr>
      </w:pPr>
      <w:r>
        <w:rPr>
          <w:sz w:val="28"/>
          <w:szCs w:val="28"/>
        </w:rPr>
        <w:t xml:space="preserve">Трансформер – архитектура нейронных сетей, избегающая </w:t>
      </w:r>
      <w:proofErr w:type="spellStart"/>
      <w:r>
        <w:rPr>
          <w:sz w:val="28"/>
          <w:szCs w:val="28"/>
        </w:rPr>
        <w:t>рекуррентности</w:t>
      </w:r>
      <w:proofErr w:type="spellEnd"/>
      <w:r>
        <w:rPr>
          <w:sz w:val="28"/>
          <w:szCs w:val="28"/>
        </w:rPr>
        <w:t xml:space="preserve"> и полностью полагающаяся на механизм внимания для построения зависимостей между входом и выходом </w:t>
      </w:r>
      <w:r w:rsidRPr="00813A8D">
        <w:rPr>
          <w:sz w:val="28"/>
          <w:szCs w:val="28"/>
        </w:rPr>
        <w:t>[</w:t>
      </w:r>
      <w:r w:rsidRPr="003D5EF7">
        <w:rPr>
          <w:sz w:val="28"/>
          <w:szCs w:val="28"/>
        </w:rPr>
        <w:t>13</w:t>
      </w:r>
      <w:r w:rsidRPr="00813A8D">
        <w:rPr>
          <w:sz w:val="28"/>
          <w:szCs w:val="28"/>
        </w:rPr>
        <w:t>]</w:t>
      </w:r>
      <w:r>
        <w:rPr>
          <w:sz w:val="28"/>
          <w:szCs w:val="28"/>
        </w:rPr>
        <w:t xml:space="preserve">. Основное преимущество данной архитектуры по сравнению с </w:t>
      </w:r>
      <w:r>
        <w:rPr>
          <w:sz w:val="28"/>
          <w:szCs w:val="28"/>
          <w:lang w:val="en-US"/>
        </w:rPr>
        <w:t>RNN</w:t>
      </w:r>
      <w:r w:rsidRPr="00813A8D">
        <w:rPr>
          <w:sz w:val="28"/>
          <w:szCs w:val="28"/>
        </w:rPr>
        <w:t xml:space="preserve"> – </w:t>
      </w:r>
      <w:r>
        <w:rPr>
          <w:sz w:val="28"/>
          <w:szCs w:val="28"/>
        </w:rPr>
        <w:t xml:space="preserve">высокая эффективность в условиях </w:t>
      </w:r>
      <w:proofErr w:type="spellStart"/>
      <w:r>
        <w:rPr>
          <w:sz w:val="28"/>
          <w:szCs w:val="28"/>
        </w:rPr>
        <w:t>параллелизации</w:t>
      </w:r>
      <w:proofErr w:type="spellEnd"/>
      <w:r w:rsidRPr="008278E8">
        <w:rPr>
          <w:sz w:val="28"/>
          <w:szCs w:val="28"/>
        </w:rPr>
        <w:t xml:space="preserve"> [</w:t>
      </w:r>
      <w:r>
        <w:rPr>
          <w:sz w:val="28"/>
          <w:szCs w:val="28"/>
        </w:rPr>
        <w:t>1</w:t>
      </w:r>
      <w:r w:rsidRPr="003D5EF7">
        <w:rPr>
          <w:sz w:val="28"/>
          <w:szCs w:val="28"/>
        </w:rPr>
        <w:t>4</w:t>
      </w:r>
      <w:r w:rsidRPr="008278E8">
        <w:rPr>
          <w:sz w:val="28"/>
          <w:szCs w:val="28"/>
        </w:rPr>
        <w:t>]</w:t>
      </w:r>
      <w:r>
        <w:rPr>
          <w:sz w:val="28"/>
          <w:szCs w:val="28"/>
        </w:rPr>
        <w:t>. Архитектура представлена на рисунке 4.</w:t>
      </w:r>
    </w:p>
    <w:p w14:paraId="29A21696" w14:textId="77777777" w:rsidR="005D74D4" w:rsidRDefault="005D74D4" w:rsidP="005D74D4">
      <w:pPr>
        <w:spacing w:line="360" w:lineRule="auto"/>
        <w:jc w:val="center"/>
        <w:rPr>
          <w:sz w:val="28"/>
          <w:szCs w:val="28"/>
        </w:rPr>
      </w:pPr>
      <w:r w:rsidRPr="00813A8D">
        <w:rPr>
          <w:noProof/>
          <w:sz w:val="28"/>
          <w:szCs w:val="28"/>
        </w:rPr>
        <w:drawing>
          <wp:inline distT="0" distB="0" distL="0" distR="0" wp14:anchorId="586AB8C3" wp14:editId="113EFFA9">
            <wp:extent cx="4382112" cy="5258534"/>
            <wp:effectExtent l="19050" t="19050" r="19050" b="184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5258534"/>
                    </a:xfrm>
                    <a:prstGeom prst="rect">
                      <a:avLst/>
                    </a:prstGeom>
                    <a:ln w="12700">
                      <a:solidFill>
                        <a:schemeClr val="tx1"/>
                      </a:solidFill>
                    </a:ln>
                  </pic:spPr>
                </pic:pic>
              </a:graphicData>
            </a:graphic>
          </wp:inline>
        </w:drawing>
      </w:r>
    </w:p>
    <w:p w14:paraId="4A4940DF" w14:textId="77777777" w:rsidR="005D74D4" w:rsidRPr="006407EA" w:rsidRDefault="005D74D4" w:rsidP="005D74D4">
      <w:pPr>
        <w:spacing w:line="360" w:lineRule="auto"/>
        <w:jc w:val="center"/>
        <w:rPr>
          <w:sz w:val="28"/>
          <w:szCs w:val="28"/>
        </w:rPr>
      </w:pPr>
      <w:r>
        <w:rPr>
          <w:sz w:val="28"/>
          <w:szCs w:val="28"/>
        </w:rPr>
        <w:t>Рисунок 4 – Архитектура трансформера</w:t>
      </w:r>
      <w:r w:rsidRPr="006407EA">
        <w:rPr>
          <w:sz w:val="28"/>
          <w:szCs w:val="28"/>
        </w:rPr>
        <w:t xml:space="preserve"> [13]</w:t>
      </w:r>
    </w:p>
    <w:p w14:paraId="774A96AE" w14:textId="77777777" w:rsidR="005D74D4" w:rsidRDefault="005D74D4" w:rsidP="005D74D4">
      <w:pPr>
        <w:spacing w:line="360" w:lineRule="auto"/>
        <w:ind w:firstLine="709"/>
        <w:jc w:val="center"/>
        <w:rPr>
          <w:sz w:val="28"/>
          <w:szCs w:val="28"/>
        </w:rPr>
      </w:pPr>
    </w:p>
    <w:p w14:paraId="03839217" w14:textId="77777777" w:rsidR="005D74D4" w:rsidRDefault="005D74D4" w:rsidP="005D74D4">
      <w:pPr>
        <w:spacing w:line="360" w:lineRule="auto"/>
        <w:ind w:firstLine="709"/>
        <w:jc w:val="both"/>
        <w:rPr>
          <w:sz w:val="28"/>
          <w:szCs w:val="28"/>
        </w:rPr>
      </w:pPr>
      <w:r>
        <w:rPr>
          <w:sz w:val="28"/>
          <w:szCs w:val="28"/>
        </w:rPr>
        <w:t xml:space="preserve">Устройство трансформера состоит из кодирующего и декодирующего блока, они состоят из нескольких кодеров и </w:t>
      </w:r>
      <w:proofErr w:type="spellStart"/>
      <w:r>
        <w:rPr>
          <w:sz w:val="28"/>
          <w:szCs w:val="28"/>
        </w:rPr>
        <w:t>энкодеров</w:t>
      </w:r>
      <w:proofErr w:type="spellEnd"/>
      <w:r>
        <w:rPr>
          <w:sz w:val="28"/>
          <w:szCs w:val="28"/>
        </w:rPr>
        <w:t xml:space="preserve"> соответственно. На вход поступает некоторая последовательность, формируется ее векторное представление, прибавляется вектор позиционного кодирования, затем </w:t>
      </w:r>
      <w:r>
        <w:rPr>
          <w:sz w:val="28"/>
          <w:szCs w:val="28"/>
        </w:rPr>
        <w:lastRenderedPageBreak/>
        <w:t>эта последовательность без учета порядка поступает в кодирующий блок, после этого декодирующий блок получает на вход часть последовательности и выход кодирующего блока, в результате получается новая последовательность.</w:t>
      </w:r>
    </w:p>
    <w:p w14:paraId="69884003" w14:textId="77777777" w:rsidR="005D74D4" w:rsidRDefault="005D74D4" w:rsidP="005D74D4">
      <w:pPr>
        <w:spacing w:line="360" w:lineRule="auto"/>
        <w:ind w:firstLine="709"/>
        <w:jc w:val="both"/>
        <w:rPr>
          <w:sz w:val="28"/>
          <w:szCs w:val="28"/>
        </w:rPr>
      </w:pPr>
      <w:r>
        <w:rPr>
          <w:sz w:val="28"/>
          <w:szCs w:val="28"/>
        </w:rPr>
        <w:t xml:space="preserve">Кодировщики состоят из слоя, реализующего механизм </w:t>
      </w:r>
      <w:proofErr w:type="spellStart"/>
      <w:r>
        <w:rPr>
          <w:sz w:val="28"/>
          <w:szCs w:val="28"/>
        </w:rPr>
        <w:t>самовнимания</w:t>
      </w:r>
      <w:proofErr w:type="spellEnd"/>
      <w:r>
        <w:rPr>
          <w:sz w:val="28"/>
          <w:szCs w:val="28"/>
        </w:rPr>
        <w:t xml:space="preserve">, и простого </w:t>
      </w:r>
      <w:proofErr w:type="spellStart"/>
      <w:r>
        <w:rPr>
          <w:sz w:val="28"/>
          <w:szCs w:val="28"/>
        </w:rPr>
        <w:t>полносвязного</w:t>
      </w:r>
      <w:proofErr w:type="spellEnd"/>
      <w:r>
        <w:rPr>
          <w:sz w:val="28"/>
          <w:szCs w:val="28"/>
        </w:rPr>
        <w:t xml:space="preserve"> слоя, </w:t>
      </w:r>
      <w:proofErr w:type="spellStart"/>
      <w:r>
        <w:rPr>
          <w:sz w:val="28"/>
          <w:szCs w:val="28"/>
        </w:rPr>
        <w:t>декодировщики</w:t>
      </w:r>
      <w:proofErr w:type="spellEnd"/>
      <w:r>
        <w:rPr>
          <w:sz w:val="28"/>
          <w:szCs w:val="28"/>
        </w:rPr>
        <w:t xml:space="preserve"> также состоят из этих слоев, а также реализуют механизм внимания к выходам кодировщиков.</w:t>
      </w:r>
    </w:p>
    <w:p w14:paraId="2B0CB41E" w14:textId="77777777" w:rsidR="005D74D4" w:rsidRDefault="005D74D4" w:rsidP="005D74D4">
      <w:pPr>
        <w:spacing w:line="360" w:lineRule="auto"/>
        <w:ind w:firstLine="709"/>
        <w:jc w:val="both"/>
        <w:rPr>
          <w:sz w:val="28"/>
          <w:szCs w:val="28"/>
        </w:rPr>
      </w:pPr>
      <w:r>
        <w:rPr>
          <w:sz w:val="28"/>
          <w:szCs w:val="28"/>
        </w:rPr>
        <w:t xml:space="preserve">Механизм внимания основан на присвоении элементам последовательности значений, отражающих их значимость на текущем шаге, то есть модель обращает свое «внимание» на данные элементы. </w:t>
      </w:r>
    </w:p>
    <w:p w14:paraId="2166B47F" w14:textId="77777777" w:rsidR="005D74D4" w:rsidRDefault="005D74D4" w:rsidP="005D74D4">
      <w:pPr>
        <w:spacing w:line="360" w:lineRule="auto"/>
        <w:ind w:firstLine="709"/>
        <w:jc w:val="both"/>
        <w:rPr>
          <w:sz w:val="28"/>
          <w:szCs w:val="28"/>
        </w:rPr>
      </w:pPr>
      <w:r>
        <w:rPr>
          <w:sz w:val="28"/>
          <w:szCs w:val="28"/>
        </w:rPr>
        <w:t>Функцию внимания можно описать как сопоставление запроса и набора пар ключ-значение с выходными данными, где запрос, ключи, значения и выходные данные являются векторами. Результат рассчитывается как взвешенная сумма значений, где вес, присвоенный каждому значению, вычисляется функцией совместимости запроса с соответствующим ключом. Расчет для матрицы результата представлен в формуле (1).</w:t>
      </w:r>
    </w:p>
    <w:tbl>
      <w:tblPr>
        <w:tblStyle w:val="51"/>
        <w:tblW w:w="0" w:type="auto"/>
        <w:tblLook w:val="04A0" w:firstRow="1" w:lastRow="0" w:firstColumn="1" w:lastColumn="0" w:noHBand="0" w:noVBand="1"/>
      </w:tblPr>
      <w:tblGrid>
        <w:gridCol w:w="392"/>
        <w:gridCol w:w="8351"/>
        <w:gridCol w:w="543"/>
      </w:tblGrid>
      <w:tr w:rsidR="005D74D4" w14:paraId="102AC548" w14:textId="77777777" w:rsidTr="007E62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2" w:type="dxa"/>
            <w:tcBorders>
              <w:bottom w:val="none" w:sz="0" w:space="0" w:color="auto"/>
              <w:right w:val="none" w:sz="0" w:space="0" w:color="auto"/>
            </w:tcBorders>
          </w:tcPr>
          <w:p w14:paraId="7C273E8E" w14:textId="77777777" w:rsidR="005D74D4" w:rsidRDefault="005D74D4" w:rsidP="007E629F">
            <w:pPr>
              <w:spacing w:line="360" w:lineRule="auto"/>
              <w:jc w:val="both"/>
              <w:rPr>
                <w:rFonts w:eastAsia="Times New Roman"/>
                <w:sz w:val="28"/>
                <w:szCs w:val="22"/>
                <w:lang w:eastAsia="en-US"/>
              </w:rPr>
            </w:pPr>
          </w:p>
        </w:tc>
        <w:tc>
          <w:tcPr>
            <w:tcW w:w="8351" w:type="dxa"/>
            <w:tcBorders>
              <w:bottom w:val="none" w:sz="0" w:space="0" w:color="auto"/>
            </w:tcBorders>
          </w:tcPr>
          <w:p w14:paraId="0897C64D" w14:textId="77777777" w:rsidR="005D74D4" w:rsidRPr="003E4204" w:rsidRDefault="005D74D4" w:rsidP="007E629F">
            <w:pPr>
              <w:spacing w:line="360" w:lineRule="auto"/>
              <w:ind w:left="-495"/>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8"/>
                <w:szCs w:val="22"/>
                <w:lang w:eastAsia="en-US"/>
              </w:rPr>
            </w:pPr>
            <m:oMathPara>
              <m:oMathParaPr>
                <m:jc m:val="center"/>
              </m:oMathParaPr>
              <m:oMath>
                <m:r>
                  <w:rPr>
                    <w:rFonts w:ascii="Cambria Math" w:hAnsi="Cambria Math"/>
                    <w:sz w:val="28"/>
                    <w:szCs w:val="28"/>
                  </w:rPr>
                  <m:t>Attention</m:t>
                </m:r>
                <m:d>
                  <m:dPr>
                    <m:ctrlPr>
                      <w:rPr>
                        <w:rFonts w:ascii="Cambria Math" w:hAnsi="Cambria Math"/>
                        <w:sz w:val="28"/>
                        <w:szCs w:val="28"/>
                      </w:rPr>
                    </m:ctrlPr>
                  </m:dPr>
                  <m:e>
                    <m:r>
                      <w:rPr>
                        <w:rFonts w:ascii="Cambria Math" w:hAnsi="Cambria Math"/>
                        <w:sz w:val="28"/>
                        <w:szCs w:val="28"/>
                      </w:rPr>
                      <m:t>Q, K, V</m:t>
                    </m:r>
                  </m:e>
                </m:d>
                <m:r>
                  <w:rPr>
                    <w:rFonts w:ascii="Cambria Math" w:eastAsia="Times New Roman" w:hAnsi="Cambria Math" w:cs="Courier New"/>
                    <w:sz w:val="28"/>
                    <w:szCs w:val="22"/>
                    <w:lang w:eastAsia="en-US"/>
                  </w:rPr>
                  <m:t>=</m:t>
                </m:r>
                <m:r>
                  <w:rPr>
                    <w:rFonts w:ascii="Cambria Math" w:hAnsi="Cambria Math"/>
                    <w:sz w:val="28"/>
                    <w:szCs w:val="28"/>
                  </w:rPr>
                  <m:t>softmax</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tc>
        <w:tc>
          <w:tcPr>
            <w:tcW w:w="543" w:type="dxa"/>
            <w:tcBorders>
              <w:bottom w:val="none" w:sz="0" w:space="0" w:color="auto"/>
            </w:tcBorders>
          </w:tcPr>
          <w:p w14:paraId="419F1D10" w14:textId="77777777" w:rsidR="005D74D4" w:rsidRPr="006167F9" w:rsidRDefault="005D74D4" w:rsidP="007E629F">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sz w:val="28"/>
                <w:szCs w:val="22"/>
                <w:lang w:eastAsia="en-US"/>
              </w:rPr>
            </w:pPr>
            <w:r w:rsidRPr="006167F9">
              <w:rPr>
                <w:rFonts w:ascii="Times New Roman" w:eastAsia="Times New Roman" w:hAnsi="Times New Roman" w:cs="Times New Roman"/>
                <w:i w:val="0"/>
                <w:sz w:val="28"/>
                <w:szCs w:val="22"/>
                <w:lang w:eastAsia="en-US"/>
              </w:rPr>
              <w:t>(1)</w:t>
            </w:r>
          </w:p>
        </w:tc>
      </w:tr>
    </w:tbl>
    <w:p w14:paraId="53DF2629" w14:textId="77777777" w:rsidR="005D74D4" w:rsidRDefault="005D74D4" w:rsidP="005D74D4">
      <w:pPr>
        <w:spacing w:line="360" w:lineRule="auto"/>
        <w:ind w:firstLine="709"/>
        <w:jc w:val="both"/>
        <w:rPr>
          <w:sz w:val="28"/>
          <w:szCs w:val="28"/>
        </w:rPr>
      </w:pPr>
      <w:r>
        <w:rPr>
          <w:sz w:val="28"/>
          <w:szCs w:val="28"/>
        </w:rPr>
        <w:t>В этом лежит основа работы трансформеров. Также имеются механизмы, улучшающие результаты работы трансформеров, например, множественное внимание, здесь создаются несколько наборов матриц, затем, результаты объединяются, благодаря чему модель может фокусироваться на нескольких аспектах. Можно также выделить позиционное кодирование, позволяющее учитывать порядок во входной последовательности.</w:t>
      </w:r>
    </w:p>
    <w:p w14:paraId="32C7C5EB" w14:textId="77777777" w:rsidR="005D74D4" w:rsidRDefault="005D74D4" w:rsidP="005D74D4">
      <w:pPr>
        <w:spacing w:line="360" w:lineRule="auto"/>
        <w:ind w:firstLine="709"/>
        <w:jc w:val="both"/>
        <w:rPr>
          <w:sz w:val="28"/>
          <w:szCs w:val="28"/>
        </w:rPr>
      </w:pPr>
      <w:r>
        <w:rPr>
          <w:sz w:val="28"/>
          <w:szCs w:val="28"/>
        </w:rPr>
        <w:t>На рисунке 5 изображены схемы работы механизмов внимания и множественного внимания.</w:t>
      </w:r>
    </w:p>
    <w:p w14:paraId="350085BD" w14:textId="77777777" w:rsidR="005D74D4" w:rsidRDefault="005D74D4" w:rsidP="005D74D4">
      <w:pPr>
        <w:spacing w:line="360" w:lineRule="auto"/>
        <w:ind w:firstLine="709"/>
        <w:jc w:val="both"/>
        <w:rPr>
          <w:sz w:val="28"/>
          <w:szCs w:val="28"/>
        </w:rPr>
      </w:pPr>
    </w:p>
    <w:p w14:paraId="7017746E" w14:textId="77777777" w:rsidR="005D74D4" w:rsidRDefault="005D74D4" w:rsidP="005D74D4">
      <w:pPr>
        <w:spacing w:line="360" w:lineRule="auto"/>
        <w:ind w:firstLine="709"/>
        <w:jc w:val="both"/>
        <w:rPr>
          <w:sz w:val="28"/>
          <w:szCs w:val="28"/>
        </w:rPr>
      </w:pPr>
    </w:p>
    <w:p w14:paraId="4EDA98D2" w14:textId="77777777" w:rsidR="005D74D4" w:rsidRDefault="005D74D4" w:rsidP="005D74D4">
      <w:pPr>
        <w:spacing w:line="360" w:lineRule="auto"/>
        <w:jc w:val="both"/>
        <w:rPr>
          <w:sz w:val="28"/>
          <w:szCs w:val="28"/>
        </w:rPr>
      </w:pPr>
    </w:p>
    <w:p w14:paraId="332589AE" w14:textId="77777777" w:rsidR="005D74D4" w:rsidRDefault="005D74D4" w:rsidP="005D74D4">
      <w:pPr>
        <w:spacing w:line="360" w:lineRule="auto"/>
        <w:jc w:val="center"/>
        <w:rPr>
          <w:sz w:val="28"/>
          <w:szCs w:val="28"/>
        </w:rPr>
      </w:pPr>
      <w:r w:rsidRPr="002D0685">
        <w:rPr>
          <w:noProof/>
          <w:sz w:val="28"/>
          <w:szCs w:val="28"/>
        </w:rPr>
        <w:lastRenderedPageBreak/>
        <w:drawing>
          <wp:inline distT="0" distB="0" distL="0" distR="0" wp14:anchorId="38E2C2AC" wp14:editId="6E5316E0">
            <wp:extent cx="5439534" cy="2953162"/>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9534" cy="2953162"/>
                    </a:xfrm>
                    <a:prstGeom prst="rect">
                      <a:avLst/>
                    </a:prstGeom>
                    <a:ln w="12700">
                      <a:solidFill>
                        <a:schemeClr val="tx1"/>
                      </a:solidFill>
                    </a:ln>
                  </pic:spPr>
                </pic:pic>
              </a:graphicData>
            </a:graphic>
          </wp:inline>
        </w:drawing>
      </w:r>
    </w:p>
    <w:p w14:paraId="421FA670" w14:textId="77777777" w:rsidR="005D74D4" w:rsidRPr="008278E8" w:rsidRDefault="005D74D4" w:rsidP="005D74D4">
      <w:pPr>
        <w:spacing w:line="360" w:lineRule="auto"/>
        <w:jc w:val="center"/>
        <w:rPr>
          <w:sz w:val="28"/>
          <w:szCs w:val="28"/>
        </w:rPr>
      </w:pPr>
      <w:r>
        <w:rPr>
          <w:sz w:val="28"/>
          <w:szCs w:val="28"/>
        </w:rPr>
        <w:t>Рисунок 5 – Организация слоев внимания и множественного внимания</w:t>
      </w:r>
      <w:r w:rsidRPr="008278E8">
        <w:rPr>
          <w:sz w:val="28"/>
          <w:szCs w:val="28"/>
        </w:rPr>
        <w:t xml:space="preserve"> [</w:t>
      </w:r>
      <w:r w:rsidRPr="003D5EF7">
        <w:rPr>
          <w:sz w:val="28"/>
          <w:szCs w:val="28"/>
        </w:rPr>
        <w:t>13</w:t>
      </w:r>
      <w:r w:rsidRPr="008278E8">
        <w:rPr>
          <w:sz w:val="28"/>
          <w:szCs w:val="28"/>
        </w:rPr>
        <w:t>]</w:t>
      </w:r>
    </w:p>
    <w:p w14:paraId="5340E270" w14:textId="77777777" w:rsidR="005D74D4" w:rsidRDefault="005D74D4" w:rsidP="005D74D4">
      <w:pPr>
        <w:spacing w:line="360" w:lineRule="auto"/>
        <w:jc w:val="center"/>
        <w:rPr>
          <w:sz w:val="28"/>
          <w:szCs w:val="28"/>
        </w:rPr>
      </w:pPr>
    </w:p>
    <w:p w14:paraId="7B3BD506" w14:textId="34E6E6A6" w:rsidR="005D74D4" w:rsidRDefault="005D74D4" w:rsidP="005D74D4">
      <w:pPr>
        <w:spacing w:line="360" w:lineRule="auto"/>
        <w:ind w:firstLine="709"/>
        <w:jc w:val="both"/>
        <w:rPr>
          <w:sz w:val="28"/>
          <w:szCs w:val="28"/>
        </w:rPr>
      </w:pPr>
      <w:r>
        <w:rPr>
          <w:sz w:val="28"/>
          <w:szCs w:val="28"/>
        </w:rPr>
        <w:t xml:space="preserve">Одной из архитектур для задачи генерации музыки является архитектура </w:t>
      </w:r>
      <w:r w:rsidRPr="00CE4433">
        <w:rPr>
          <w:sz w:val="28"/>
          <w:szCs w:val="28"/>
        </w:rPr>
        <w:t>Wave2Midi2Wave</w:t>
      </w:r>
      <w:ins w:id="106" w:author="Gleb Radchenko" w:date="2024-05-11T12:06:00Z">
        <w:r w:rsidR="00004580">
          <w:rPr>
            <w:sz w:val="28"/>
            <w:szCs w:val="28"/>
          </w:rPr>
          <w:t xml:space="preserve"> </w:t>
        </w:r>
        <w:r w:rsidR="00004580" w:rsidRPr="00E06B3F">
          <w:rPr>
            <w:sz w:val="28"/>
            <w:szCs w:val="28"/>
          </w:rPr>
          <w:t>[</w:t>
        </w:r>
        <w:r w:rsidR="00004580" w:rsidRPr="003D5EF7">
          <w:rPr>
            <w:sz w:val="28"/>
            <w:szCs w:val="28"/>
          </w:rPr>
          <w:t>1</w:t>
        </w:r>
        <w:r w:rsidR="00004580" w:rsidRPr="00312980">
          <w:rPr>
            <w:sz w:val="28"/>
            <w:szCs w:val="28"/>
          </w:rPr>
          <w:t>5</w:t>
        </w:r>
        <w:r w:rsidR="00004580" w:rsidRPr="00E06B3F">
          <w:rPr>
            <w:sz w:val="28"/>
            <w:szCs w:val="28"/>
          </w:rPr>
          <w:t>]</w:t>
        </w:r>
      </w:ins>
      <w:r w:rsidRPr="00CE4433">
        <w:rPr>
          <w:sz w:val="28"/>
          <w:szCs w:val="28"/>
        </w:rPr>
        <w:t xml:space="preserve">. </w:t>
      </w:r>
      <w:r>
        <w:rPr>
          <w:sz w:val="28"/>
          <w:szCs w:val="28"/>
        </w:rPr>
        <w:t>Эта архитектура представляет собой комбинацию из трех моделей.</w:t>
      </w:r>
    </w:p>
    <w:p w14:paraId="41684E6D" w14:textId="77777777" w:rsidR="005D74D4" w:rsidRDefault="005D74D4" w:rsidP="005D74D4">
      <w:pPr>
        <w:pStyle w:val="ListParagraph"/>
        <w:numPr>
          <w:ilvl w:val="0"/>
          <w:numId w:val="24"/>
        </w:numPr>
        <w:tabs>
          <w:tab w:val="clear" w:pos="720"/>
          <w:tab w:val="num" w:pos="1134"/>
        </w:tabs>
        <w:spacing w:line="360" w:lineRule="auto"/>
        <w:ind w:left="0" w:firstLine="709"/>
        <w:jc w:val="both"/>
        <w:rPr>
          <w:sz w:val="28"/>
          <w:szCs w:val="28"/>
        </w:rPr>
      </w:pPr>
      <w:r>
        <w:rPr>
          <w:sz w:val="28"/>
          <w:szCs w:val="28"/>
        </w:rPr>
        <w:t xml:space="preserve">Первая модель используется для представления аудио в </w:t>
      </w:r>
      <w:r>
        <w:rPr>
          <w:sz w:val="28"/>
          <w:szCs w:val="28"/>
          <w:lang w:val="en-US"/>
        </w:rPr>
        <w:t>MIDI</w:t>
      </w:r>
      <w:r w:rsidRPr="00CE4433">
        <w:rPr>
          <w:sz w:val="28"/>
          <w:szCs w:val="28"/>
        </w:rPr>
        <w:t xml:space="preserve"> </w:t>
      </w:r>
      <w:r>
        <w:rPr>
          <w:sz w:val="28"/>
          <w:szCs w:val="28"/>
        </w:rPr>
        <w:t>формате.</w:t>
      </w:r>
    </w:p>
    <w:p w14:paraId="59958031" w14:textId="77777777" w:rsidR="005D74D4" w:rsidRDefault="005D74D4" w:rsidP="005D74D4">
      <w:pPr>
        <w:pStyle w:val="ListParagraph"/>
        <w:numPr>
          <w:ilvl w:val="0"/>
          <w:numId w:val="24"/>
        </w:numPr>
        <w:tabs>
          <w:tab w:val="clear" w:pos="720"/>
          <w:tab w:val="num" w:pos="1134"/>
        </w:tabs>
        <w:spacing w:line="360" w:lineRule="auto"/>
        <w:ind w:left="0" w:firstLine="709"/>
        <w:jc w:val="both"/>
        <w:rPr>
          <w:sz w:val="28"/>
          <w:szCs w:val="28"/>
        </w:rPr>
      </w:pPr>
      <w:r>
        <w:rPr>
          <w:sz w:val="28"/>
          <w:szCs w:val="28"/>
        </w:rPr>
        <w:t>Вторая сеть является особым типом трансформера, генерирующим новые последовательности музыки с долгосрочной когерентностью.</w:t>
      </w:r>
      <w:r w:rsidRPr="00CD41CE">
        <w:rPr>
          <w:sz w:val="28"/>
          <w:szCs w:val="28"/>
        </w:rPr>
        <w:t xml:space="preserve"> </w:t>
      </w:r>
      <w:proofErr w:type="gramStart"/>
      <w:r>
        <w:rPr>
          <w:sz w:val="28"/>
          <w:szCs w:val="28"/>
        </w:rPr>
        <w:t>Т.к.</w:t>
      </w:r>
      <w:proofErr w:type="gramEnd"/>
      <w:r>
        <w:rPr>
          <w:sz w:val="28"/>
          <w:szCs w:val="28"/>
        </w:rPr>
        <w:t xml:space="preserve"> данные от первой модели приходят в </w:t>
      </w:r>
      <w:r>
        <w:rPr>
          <w:sz w:val="28"/>
          <w:szCs w:val="28"/>
          <w:lang w:val="en-US"/>
        </w:rPr>
        <w:t>MIDI</w:t>
      </w:r>
      <w:r w:rsidRPr="00CD41CE">
        <w:rPr>
          <w:sz w:val="28"/>
          <w:szCs w:val="28"/>
        </w:rPr>
        <w:t xml:space="preserve"> </w:t>
      </w:r>
      <w:r>
        <w:rPr>
          <w:sz w:val="28"/>
          <w:szCs w:val="28"/>
        </w:rPr>
        <w:t>формате, задача сводится к работе с символьными данными, что упрощает обучение. В отличии от стандартных моделей трансформеров, данная сеть использует относительное внимание, что позволяет ей генерировать последовательности, выходящие за рамки обучающих данных.</w:t>
      </w:r>
    </w:p>
    <w:p w14:paraId="5763B469" w14:textId="7FB7F230" w:rsidR="005D74D4" w:rsidRDefault="005D74D4" w:rsidP="005D74D4">
      <w:pPr>
        <w:pStyle w:val="ListParagraph"/>
        <w:numPr>
          <w:ilvl w:val="0"/>
          <w:numId w:val="24"/>
        </w:numPr>
        <w:tabs>
          <w:tab w:val="clear" w:pos="720"/>
          <w:tab w:val="num" w:pos="1134"/>
        </w:tabs>
        <w:spacing w:line="360" w:lineRule="auto"/>
        <w:ind w:left="0" w:firstLine="709"/>
        <w:jc w:val="both"/>
        <w:rPr>
          <w:sz w:val="28"/>
          <w:szCs w:val="28"/>
        </w:rPr>
      </w:pPr>
      <w:r>
        <w:rPr>
          <w:sz w:val="28"/>
          <w:szCs w:val="28"/>
        </w:rPr>
        <w:t xml:space="preserve">Третья сеть, используя набор данных </w:t>
      </w:r>
      <w:r>
        <w:rPr>
          <w:sz w:val="28"/>
          <w:szCs w:val="28"/>
          <w:lang w:val="en-US"/>
        </w:rPr>
        <w:t>MAESTRO</w:t>
      </w:r>
      <w:r w:rsidRPr="00CD41CE">
        <w:rPr>
          <w:sz w:val="28"/>
          <w:szCs w:val="28"/>
        </w:rPr>
        <w:t xml:space="preserve">, </w:t>
      </w:r>
      <w:r>
        <w:rPr>
          <w:sz w:val="28"/>
          <w:szCs w:val="28"/>
        </w:rPr>
        <w:t>содержащий записи с конкурса фортепианных исполнителей, и сгенерированные трансформером</w:t>
      </w:r>
      <w:r w:rsidRPr="00E06B3F">
        <w:rPr>
          <w:sz w:val="28"/>
          <w:szCs w:val="28"/>
        </w:rPr>
        <w:t xml:space="preserve"> </w:t>
      </w:r>
      <w:r>
        <w:rPr>
          <w:sz w:val="28"/>
          <w:szCs w:val="28"/>
        </w:rPr>
        <w:t xml:space="preserve">последовательности в </w:t>
      </w:r>
      <w:r>
        <w:rPr>
          <w:sz w:val="28"/>
          <w:szCs w:val="28"/>
          <w:lang w:val="en-US"/>
        </w:rPr>
        <w:t>MIDI</w:t>
      </w:r>
      <w:r>
        <w:rPr>
          <w:sz w:val="28"/>
          <w:szCs w:val="28"/>
        </w:rPr>
        <w:t xml:space="preserve"> формате, синтезирует эти последовательности в реалистичный звук</w:t>
      </w:r>
      <w:del w:id="107" w:author="Gleb Radchenko" w:date="2024-05-11T12:06:00Z">
        <w:r w:rsidDel="00004580">
          <w:rPr>
            <w:sz w:val="28"/>
            <w:szCs w:val="28"/>
          </w:rPr>
          <w:delText xml:space="preserve"> </w:delText>
        </w:r>
        <w:r w:rsidRPr="00E06B3F" w:rsidDel="00004580">
          <w:rPr>
            <w:sz w:val="28"/>
            <w:szCs w:val="28"/>
          </w:rPr>
          <w:delText>[</w:delText>
        </w:r>
        <w:r w:rsidRPr="003D5EF7" w:rsidDel="00004580">
          <w:rPr>
            <w:sz w:val="28"/>
            <w:szCs w:val="28"/>
          </w:rPr>
          <w:delText>1</w:delText>
        </w:r>
        <w:r w:rsidRPr="00312980" w:rsidDel="00004580">
          <w:rPr>
            <w:sz w:val="28"/>
            <w:szCs w:val="28"/>
          </w:rPr>
          <w:delText>5</w:delText>
        </w:r>
        <w:r w:rsidRPr="00E06B3F" w:rsidDel="00004580">
          <w:rPr>
            <w:sz w:val="28"/>
            <w:szCs w:val="28"/>
          </w:rPr>
          <w:delText>]</w:delText>
        </w:r>
      </w:del>
      <w:r>
        <w:rPr>
          <w:sz w:val="28"/>
          <w:szCs w:val="28"/>
        </w:rPr>
        <w:t>.</w:t>
      </w:r>
    </w:p>
    <w:p w14:paraId="270D0D77" w14:textId="77777777" w:rsidR="005D74D4" w:rsidRPr="00041D2F" w:rsidRDefault="005D74D4" w:rsidP="005D74D4">
      <w:pPr>
        <w:pStyle w:val="ListParagraph"/>
        <w:spacing w:line="360" w:lineRule="auto"/>
        <w:ind w:left="0" w:firstLine="709"/>
        <w:jc w:val="both"/>
        <w:rPr>
          <w:sz w:val="28"/>
          <w:szCs w:val="28"/>
        </w:rPr>
      </w:pPr>
      <w:r>
        <w:rPr>
          <w:sz w:val="28"/>
          <w:szCs w:val="28"/>
        </w:rPr>
        <w:t>На рисунке 6 представлена схема работы данной архитектуры.</w:t>
      </w:r>
    </w:p>
    <w:p w14:paraId="3ACA6898" w14:textId="77777777" w:rsidR="005D74D4" w:rsidRDefault="005D74D4" w:rsidP="005D74D4">
      <w:pPr>
        <w:pStyle w:val="ListParagraph"/>
        <w:spacing w:line="360" w:lineRule="auto"/>
        <w:ind w:left="0"/>
        <w:jc w:val="center"/>
        <w:rPr>
          <w:sz w:val="28"/>
          <w:szCs w:val="28"/>
        </w:rPr>
      </w:pPr>
      <w:r w:rsidRPr="00E06B3F">
        <w:rPr>
          <w:noProof/>
          <w:sz w:val="28"/>
          <w:szCs w:val="28"/>
        </w:rPr>
        <w:lastRenderedPageBreak/>
        <w:drawing>
          <wp:inline distT="0" distB="0" distL="0" distR="0" wp14:anchorId="04A179C7" wp14:editId="41C97812">
            <wp:extent cx="5707380" cy="3216910"/>
            <wp:effectExtent l="19050" t="19050" r="26670"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7380" cy="3216910"/>
                    </a:xfrm>
                    <a:prstGeom prst="rect">
                      <a:avLst/>
                    </a:prstGeom>
                    <a:ln w="12700">
                      <a:solidFill>
                        <a:schemeClr val="tx1"/>
                      </a:solidFill>
                    </a:ln>
                  </pic:spPr>
                </pic:pic>
              </a:graphicData>
            </a:graphic>
          </wp:inline>
        </w:drawing>
      </w:r>
    </w:p>
    <w:p w14:paraId="021B6B4F" w14:textId="77777777" w:rsidR="005D74D4" w:rsidRPr="008278E8" w:rsidRDefault="005D74D4" w:rsidP="005D74D4">
      <w:pPr>
        <w:pStyle w:val="ListParagraph"/>
        <w:spacing w:line="360" w:lineRule="auto"/>
        <w:ind w:left="0"/>
        <w:jc w:val="center"/>
        <w:rPr>
          <w:sz w:val="28"/>
          <w:szCs w:val="28"/>
        </w:rPr>
      </w:pPr>
      <w:r>
        <w:rPr>
          <w:sz w:val="28"/>
          <w:szCs w:val="28"/>
        </w:rPr>
        <w:t xml:space="preserve">Рисунок 6 – Схема работы архитектуры </w:t>
      </w:r>
      <w:r w:rsidRPr="00CE4433">
        <w:rPr>
          <w:sz w:val="28"/>
          <w:szCs w:val="28"/>
        </w:rPr>
        <w:t>Wave2Midi2Wave</w:t>
      </w:r>
      <w:r w:rsidRPr="008278E8">
        <w:rPr>
          <w:sz w:val="28"/>
          <w:szCs w:val="28"/>
        </w:rPr>
        <w:t xml:space="preserve"> [</w:t>
      </w:r>
      <w:r w:rsidRPr="003D5EF7">
        <w:rPr>
          <w:sz w:val="28"/>
          <w:szCs w:val="28"/>
        </w:rPr>
        <w:t>1</w:t>
      </w:r>
      <w:r w:rsidRPr="008278E8">
        <w:rPr>
          <w:sz w:val="28"/>
          <w:szCs w:val="28"/>
        </w:rPr>
        <w:t>5]</w:t>
      </w:r>
    </w:p>
    <w:p w14:paraId="70F0723D" w14:textId="77777777" w:rsidR="005D74D4" w:rsidRDefault="005D74D4" w:rsidP="005D74D4">
      <w:pPr>
        <w:pStyle w:val="ListParagraph"/>
        <w:spacing w:line="360" w:lineRule="auto"/>
        <w:ind w:left="0"/>
        <w:jc w:val="center"/>
        <w:rPr>
          <w:sz w:val="28"/>
          <w:szCs w:val="28"/>
        </w:rPr>
      </w:pPr>
    </w:p>
    <w:p w14:paraId="535B855F" w14:textId="77777777" w:rsidR="005D74D4" w:rsidRDefault="005D74D4" w:rsidP="005D74D4">
      <w:pPr>
        <w:pStyle w:val="ListParagraph"/>
        <w:spacing w:line="360" w:lineRule="auto"/>
        <w:ind w:left="0" w:firstLine="709"/>
        <w:jc w:val="both"/>
        <w:rPr>
          <w:sz w:val="28"/>
          <w:szCs w:val="28"/>
        </w:rPr>
      </w:pPr>
      <w:r>
        <w:rPr>
          <w:sz w:val="28"/>
          <w:szCs w:val="28"/>
        </w:rPr>
        <w:t xml:space="preserve">Также архитектура трансформера используется в задаче генерации аудио по тексту, такая архитектура представлена в статье </w:t>
      </w:r>
      <w:r w:rsidRPr="00B568F1">
        <w:rPr>
          <w:sz w:val="28"/>
          <w:szCs w:val="28"/>
        </w:rPr>
        <w:t>[</w:t>
      </w:r>
      <w:r w:rsidRPr="003D5EF7">
        <w:rPr>
          <w:sz w:val="28"/>
          <w:szCs w:val="28"/>
        </w:rPr>
        <w:t>1</w:t>
      </w:r>
      <w:r w:rsidRPr="00312980">
        <w:rPr>
          <w:sz w:val="28"/>
          <w:szCs w:val="28"/>
        </w:rPr>
        <w:t>6</w:t>
      </w:r>
      <w:r w:rsidRPr="00B568F1">
        <w:rPr>
          <w:sz w:val="28"/>
          <w:szCs w:val="28"/>
        </w:rPr>
        <w:t xml:space="preserve">]. </w:t>
      </w:r>
      <w:r>
        <w:rPr>
          <w:sz w:val="28"/>
          <w:szCs w:val="28"/>
        </w:rPr>
        <w:t>Сеть </w:t>
      </w:r>
      <w:proofErr w:type="spellStart"/>
      <w:r>
        <w:rPr>
          <w:sz w:val="28"/>
          <w:szCs w:val="28"/>
          <w:lang w:val="en-US"/>
        </w:rPr>
        <w:t>AudioGPT</w:t>
      </w:r>
      <w:proofErr w:type="spellEnd"/>
      <w:r>
        <w:rPr>
          <w:sz w:val="28"/>
          <w:szCs w:val="28"/>
        </w:rPr>
        <w:t xml:space="preserve"> состоит из слоев </w:t>
      </w:r>
      <w:proofErr w:type="spellStart"/>
      <w:r>
        <w:rPr>
          <w:sz w:val="28"/>
          <w:szCs w:val="28"/>
        </w:rPr>
        <w:t>самовнимания</w:t>
      </w:r>
      <w:proofErr w:type="spellEnd"/>
      <w:r>
        <w:rPr>
          <w:sz w:val="28"/>
          <w:szCs w:val="28"/>
        </w:rPr>
        <w:t xml:space="preserve"> и слоев с обратной связью. Она способна улавливать неочевидные корреляции и производить последовательные выводы. Архитектура представлена на рисунке 7.</w:t>
      </w:r>
    </w:p>
    <w:p w14:paraId="79187DFA" w14:textId="77777777" w:rsidR="005D74D4" w:rsidRDefault="005D74D4" w:rsidP="005D74D4">
      <w:pPr>
        <w:pStyle w:val="ListParagraph"/>
        <w:spacing w:line="360" w:lineRule="auto"/>
        <w:ind w:left="0"/>
        <w:jc w:val="center"/>
        <w:rPr>
          <w:sz w:val="28"/>
          <w:szCs w:val="28"/>
        </w:rPr>
      </w:pPr>
      <w:r w:rsidRPr="00B568F1">
        <w:rPr>
          <w:noProof/>
          <w:sz w:val="28"/>
          <w:szCs w:val="28"/>
        </w:rPr>
        <w:drawing>
          <wp:inline distT="0" distB="0" distL="0" distR="0" wp14:anchorId="69102DE4" wp14:editId="2CBD7E7D">
            <wp:extent cx="5707380" cy="2419350"/>
            <wp:effectExtent l="19050" t="19050" r="2667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7380" cy="2419350"/>
                    </a:xfrm>
                    <a:prstGeom prst="rect">
                      <a:avLst/>
                    </a:prstGeom>
                    <a:ln w="12700">
                      <a:solidFill>
                        <a:schemeClr val="tx1"/>
                      </a:solidFill>
                    </a:ln>
                  </pic:spPr>
                </pic:pic>
              </a:graphicData>
            </a:graphic>
          </wp:inline>
        </w:drawing>
      </w:r>
    </w:p>
    <w:p w14:paraId="3BA5D250" w14:textId="77777777" w:rsidR="005D74D4" w:rsidRPr="008278E8" w:rsidRDefault="005D74D4" w:rsidP="005D74D4">
      <w:pPr>
        <w:pStyle w:val="ListParagraph"/>
        <w:spacing w:line="360" w:lineRule="auto"/>
        <w:ind w:left="0"/>
        <w:jc w:val="center"/>
        <w:rPr>
          <w:sz w:val="28"/>
          <w:szCs w:val="28"/>
        </w:rPr>
      </w:pPr>
      <w:r>
        <w:rPr>
          <w:sz w:val="28"/>
          <w:szCs w:val="28"/>
        </w:rPr>
        <w:t xml:space="preserve">Рисунок 7 – Архитектура </w:t>
      </w:r>
      <w:proofErr w:type="spellStart"/>
      <w:r>
        <w:rPr>
          <w:sz w:val="28"/>
          <w:szCs w:val="28"/>
          <w:lang w:val="en-US"/>
        </w:rPr>
        <w:t>AudioGPT</w:t>
      </w:r>
      <w:proofErr w:type="spellEnd"/>
      <w:r w:rsidRPr="003D5EF7">
        <w:rPr>
          <w:sz w:val="28"/>
          <w:szCs w:val="28"/>
        </w:rPr>
        <w:t xml:space="preserve"> [16]</w:t>
      </w:r>
    </w:p>
    <w:p w14:paraId="63820F84" w14:textId="77777777" w:rsidR="005D74D4" w:rsidRDefault="005D74D4" w:rsidP="005D74D4">
      <w:pPr>
        <w:spacing w:line="360" w:lineRule="auto"/>
        <w:ind w:firstLine="709"/>
        <w:rPr>
          <w:b/>
          <w:sz w:val="28"/>
          <w:szCs w:val="28"/>
        </w:rPr>
      </w:pPr>
    </w:p>
    <w:p w14:paraId="0F9A2D99" w14:textId="77777777" w:rsidR="005D74D4" w:rsidRDefault="005D74D4" w:rsidP="005D74D4">
      <w:pPr>
        <w:spacing w:line="360" w:lineRule="auto"/>
        <w:ind w:firstLine="709"/>
        <w:rPr>
          <w:b/>
          <w:sz w:val="28"/>
          <w:szCs w:val="28"/>
        </w:rPr>
      </w:pPr>
    </w:p>
    <w:p w14:paraId="28D3F69D" w14:textId="77777777" w:rsidR="005D74D4" w:rsidRPr="005D026B" w:rsidRDefault="005D74D4" w:rsidP="005D74D4">
      <w:pPr>
        <w:spacing w:line="360" w:lineRule="auto"/>
        <w:ind w:firstLine="709"/>
        <w:rPr>
          <w:b/>
          <w:sz w:val="28"/>
          <w:szCs w:val="28"/>
        </w:rPr>
      </w:pPr>
      <w:proofErr w:type="spellStart"/>
      <w:r w:rsidRPr="005D026B">
        <w:rPr>
          <w:b/>
          <w:sz w:val="28"/>
          <w:szCs w:val="28"/>
        </w:rPr>
        <w:lastRenderedPageBreak/>
        <w:t>Генеративно</w:t>
      </w:r>
      <w:proofErr w:type="spellEnd"/>
      <w:r w:rsidRPr="005D026B">
        <w:rPr>
          <w:b/>
          <w:sz w:val="28"/>
          <w:szCs w:val="28"/>
        </w:rPr>
        <w:t>-состязательные сети</w:t>
      </w:r>
    </w:p>
    <w:p w14:paraId="66A8A911" w14:textId="77777777" w:rsidR="005D74D4" w:rsidRDefault="005D74D4" w:rsidP="005D74D4">
      <w:pPr>
        <w:pStyle w:val="ListParagraph"/>
        <w:spacing w:line="360" w:lineRule="auto"/>
        <w:ind w:left="0" w:firstLine="709"/>
        <w:jc w:val="both"/>
        <w:rPr>
          <w:sz w:val="28"/>
          <w:szCs w:val="28"/>
        </w:rPr>
      </w:pPr>
      <w:proofErr w:type="spellStart"/>
      <w:r>
        <w:rPr>
          <w:sz w:val="28"/>
          <w:szCs w:val="28"/>
        </w:rPr>
        <w:t>Генеративно</w:t>
      </w:r>
      <w:proofErr w:type="spellEnd"/>
      <w:r>
        <w:rPr>
          <w:sz w:val="28"/>
          <w:szCs w:val="28"/>
        </w:rPr>
        <w:t>-состязательные сети (</w:t>
      </w:r>
      <w:r>
        <w:rPr>
          <w:sz w:val="28"/>
          <w:szCs w:val="28"/>
          <w:lang w:val="en-US"/>
        </w:rPr>
        <w:t>GAN</w:t>
      </w:r>
      <w:r>
        <w:rPr>
          <w:sz w:val="28"/>
          <w:szCs w:val="28"/>
        </w:rPr>
        <w:t>) получили широкое применение в задачах генерации.</w:t>
      </w:r>
      <w:r w:rsidRPr="003941F5">
        <w:rPr>
          <w:sz w:val="28"/>
          <w:szCs w:val="28"/>
        </w:rPr>
        <w:t xml:space="preserve"> </w:t>
      </w:r>
      <w:r>
        <w:rPr>
          <w:sz w:val="28"/>
          <w:szCs w:val="28"/>
        </w:rPr>
        <w:t>Такая архитектура построена на двух нейронных сетях – генераторе и дискриминаторе.</w:t>
      </w:r>
    </w:p>
    <w:p w14:paraId="6F6AEEAE" w14:textId="77777777" w:rsidR="005D74D4" w:rsidRDefault="005D74D4" w:rsidP="005D74D4">
      <w:pPr>
        <w:pStyle w:val="ListParagraph"/>
        <w:spacing w:line="360" w:lineRule="auto"/>
        <w:ind w:left="0" w:firstLine="709"/>
        <w:jc w:val="both"/>
        <w:rPr>
          <w:sz w:val="28"/>
          <w:szCs w:val="28"/>
        </w:rPr>
      </w:pPr>
      <w:r>
        <w:rPr>
          <w:sz w:val="28"/>
          <w:szCs w:val="28"/>
        </w:rPr>
        <w:t>Задачей генератора является генерирование правдоподобных данных, а задача дискриминатора – отличать сгенерированные генератором данные от реальных. В этом кроется идея данной архитектуры – последовательно обучая дискриминатор все лучше и лучше классифицировать реальные и сгенерированные данные, а генератор генерировать все более правдоподобные данные, мы получаем очень качественную генерацию.</w:t>
      </w:r>
    </w:p>
    <w:p w14:paraId="74536C90" w14:textId="77777777" w:rsidR="005D74D4" w:rsidRDefault="005D74D4" w:rsidP="005D74D4">
      <w:pPr>
        <w:pStyle w:val="ListParagraph"/>
        <w:spacing w:line="360" w:lineRule="auto"/>
        <w:ind w:left="0" w:firstLine="709"/>
        <w:jc w:val="both"/>
        <w:rPr>
          <w:sz w:val="28"/>
          <w:szCs w:val="28"/>
        </w:rPr>
      </w:pPr>
      <w:r>
        <w:rPr>
          <w:sz w:val="28"/>
          <w:szCs w:val="28"/>
        </w:rPr>
        <w:t xml:space="preserve">В статье </w:t>
      </w:r>
      <w:r w:rsidRPr="00BA716A">
        <w:rPr>
          <w:sz w:val="28"/>
          <w:szCs w:val="28"/>
        </w:rPr>
        <w:t>[</w:t>
      </w:r>
      <w:r w:rsidRPr="003D5EF7">
        <w:rPr>
          <w:sz w:val="28"/>
          <w:szCs w:val="28"/>
        </w:rPr>
        <w:t>1</w:t>
      </w:r>
      <w:r w:rsidRPr="00312980">
        <w:rPr>
          <w:sz w:val="28"/>
          <w:szCs w:val="28"/>
        </w:rPr>
        <w:t>7</w:t>
      </w:r>
      <w:r w:rsidRPr="00BA716A">
        <w:rPr>
          <w:sz w:val="28"/>
          <w:szCs w:val="28"/>
        </w:rPr>
        <w:t xml:space="preserve">] </w:t>
      </w:r>
      <w:r>
        <w:rPr>
          <w:sz w:val="28"/>
          <w:szCs w:val="28"/>
        </w:rPr>
        <w:t xml:space="preserve">представлена архитектура для генерации музыки, состоящей из нескольких партий. Данные представлены как тензор, состоящий из матриц с бинарными значениями, представляющими наличие нот на каждом временном шаге. Архитектура построена на моделировании реальных композиционных подходах и состоит из трех </w:t>
      </w:r>
      <w:r>
        <w:rPr>
          <w:sz w:val="28"/>
          <w:szCs w:val="28"/>
          <w:lang w:val="en-US"/>
        </w:rPr>
        <w:t>GAN</w:t>
      </w:r>
      <w:r w:rsidRPr="00E069ED">
        <w:rPr>
          <w:sz w:val="28"/>
          <w:szCs w:val="28"/>
        </w:rPr>
        <w:t xml:space="preserve"> </w:t>
      </w:r>
      <w:r>
        <w:rPr>
          <w:sz w:val="28"/>
          <w:szCs w:val="28"/>
        </w:rPr>
        <w:t>моделей – джемов, композитора</w:t>
      </w:r>
      <w:r w:rsidRPr="00E069ED">
        <w:rPr>
          <w:sz w:val="28"/>
          <w:szCs w:val="28"/>
        </w:rPr>
        <w:t xml:space="preserve"> </w:t>
      </w:r>
      <w:r>
        <w:rPr>
          <w:sz w:val="28"/>
          <w:szCs w:val="28"/>
        </w:rPr>
        <w:t>и гибридной.</w:t>
      </w:r>
    </w:p>
    <w:p w14:paraId="3F78CB1F" w14:textId="77777777" w:rsidR="005D74D4" w:rsidRDefault="005D74D4" w:rsidP="005D74D4">
      <w:pPr>
        <w:pStyle w:val="ListParagraph"/>
        <w:spacing w:line="360" w:lineRule="auto"/>
        <w:ind w:left="0" w:firstLine="709"/>
        <w:jc w:val="both"/>
        <w:rPr>
          <w:sz w:val="28"/>
          <w:szCs w:val="28"/>
        </w:rPr>
      </w:pPr>
      <w:r>
        <w:rPr>
          <w:sz w:val="28"/>
          <w:szCs w:val="28"/>
        </w:rPr>
        <w:t xml:space="preserve">Модель джемов представляет собой несколько независимых генераторов, генерирующих музыку из собственного случайного вектора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=1, 2,…,</m:t>
        </m:r>
        <m:r>
          <w:rPr>
            <w:rFonts w:ascii="Cambria Math" w:hAnsi="Cambria Math"/>
            <w:sz w:val="28"/>
            <w:szCs w:val="28"/>
            <w:lang w:val="en-US"/>
          </w:rPr>
          <m:t>M</m:t>
        </m:r>
      </m:oMath>
      <w:r w:rsidRPr="00E069ED">
        <w:rPr>
          <w:sz w:val="28"/>
          <w:szCs w:val="28"/>
        </w:rPr>
        <w:t>,</w:t>
      </w:r>
      <w:r>
        <w:rPr>
          <w:sz w:val="28"/>
          <w:szCs w:val="28"/>
        </w:rPr>
        <w:t xml:space="preserve"> где </w:t>
      </w:r>
      <m:oMath>
        <m:r>
          <w:rPr>
            <w:rFonts w:ascii="Cambria Math" w:hAnsi="Cambria Math"/>
            <w:sz w:val="28"/>
            <w:szCs w:val="28"/>
            <w:lang w:val="en-US"/>
          </w:rPr>
          <m:t>M</m:t>
        </m:r>
      </m:oMath>
      <w:r w:rsidRPr="00E069ED">
        <w:rPr>
          <w:sz w:val="28"/>
          <w:szCs w:val="28"/>
        </w:rPr>
        <w:t xml:space="preserve"> – </w:t>
      </w:r>
      <w:r>
        <w:rPr>
          <w:sz w:val="28"/>
          <w:szCs w:val="28"/>
        </w:rPr>
        <w:t>число генераторов (дорожек), эти генераторы получают «критику», то есть сигналы обратного распространения, от разных дискриминаторов, их число равно числу генераторов.</w:t>
      </w:r>
    </w:p>
    <w:p w14:paraId="18153304" w14:textId="77777777" w:rsidR="005D74D4" w:rsidRDefault="005D74D4" w:rsidP="005D74D4">
      <w:pPr>
        <w:pStyle w:val="ListParagraph"/>
        <w:spacing w:line="360" w:lineRule="auto"/>
        <w:ind w:left="0" w:firstLine="709"/>
        <w:jc w:val="both"/>
        <w:rPr>
          <w:sz w:val="28"/>
          <w:szCs w:val="28"/>
        </w:rPr>
      </w:pPr>
      <w:r>
        <w:rPr>
          <w:sz w:val="28"/>
          <w:szCs w:val="28"/>
        </w:rPr>
        <w:t xml:space="preserve">Модель композитора состоит из одного единственного генератора и одного дискриминатора. Генератор создает аудиозапись, состоящую из </w:t>
      </w:r>
      <m:oMath>
        <m:r>
          <w:rPr>
            <w:rFonts w:ascii="Cambria Math" w:hAnsi="Cambria Math"/>
            <w:sz w:val="28"/>
            <w:szCs w:val="28"/>
            <w:lang w:val="en-US"/>
          </w:rPr>
          <m:t>M</m:t>
        </m:r>
      </m:oMath>
      <w:r>
        <w:rPr>
          <w:sz w:val="28"/>
          <w:szCs w:val="28"/>
        </w:rPr>
        <w:t xml:space="preserve"> дорожек, он требует для этого одного общего для всех дорожек случайного вектора </w:t>
      </w:r>
      <m:oMath>
        <m:r>
          <w:rPr>
            <w:rFonts w:ascii="Cambria Math" w:hAnsi="Cambria Math"/>
            <w:sz w:val="28"/>
            <w:szCs w:val="28"/>
            <w:lang w:val="en-US"/>
          </w:rPr>
          <m:t>z</m:t>
        </m:r>
      </m:oMath>
      <w:r>
        <w:rPr>
          <w:sz w:val="28"/>
          <w:szCs w:val="28"/>
        </w:rPr>
        <w:t>, а дискриминатор исследует все сгенерированные дорожки вместе, чтобы определить является ли входная музыка настоящей или сгенерированной.</w:t>
      </w:r>
    </w:p>
    <w:p w14:paraId="0052D043" w14:textId="77777777" w:rsidR="005D74D4" w:rsidRDefault="005D74D4" w:rsidP="005D74D4">
      <w:pPr>
        <w:pStyle w:val="ListParagraph"/>
        <w:spacing w:line="360" w:lineRule="auto"/>
        <w:ind w:left="0" w:firstLine="709"/>
        <w:jc w:val="both"/>
        <w:rPr>
          <w:sz w:val="28"/>
          <w:szCs w:val="28"/>
        </w:rPr>
      </w:pPr>
      <w:r>
        <w:rPr>
          <w:sz w:val="28"/>
          <w:szCs w:val="28"/>
        </w:rPr>
        <w:t xml:space="preserve">Гибридная модель состоит из </w:t>
      </w:r>
      <m:oMath>
        <m:r>
          <w:rPr>
            <w:rFonts w:ascii="Cambria Math" w:hAnsi="Cambria Math"/>
            <w:sz w:val="28"/>
            <w:szCs w:val="28"/>
            <w:lang w:val="en-US"/>
          </w:rPr>
          <m:t>M</m:t>
        </m:r>
      </m:oMath>
      <w:r>
        <w:rPr>
          <w:sz w:val="28"/>
          <w:szCs w:val="28"/>
        </w:rPr>
        <w:t xml:space="preserve"> генераторов и объединяет эти две модели, подавая на вход генераторов две случайные дорожки, одну из сге</w:t>
      </w:r>
      <w:r>
        <w:rPr>
          <w:sz w:val="28"/>
          <w:szCs w:val="28"/>
        </w:rPr>
        <w:lastRenderedPageBreak/>
        <w:t>нерированных моделью джема, а другую из модели композитора, затем результат генераторов объединяется в одну композицию и подается на вход одному единственному дискриминатору. Архитектуры этих трех моделей приведены на рисунке 8, а структура общей модели показана на рисунке 9.</w:t>
      </w:r>
    </w:p>
    <w:p w14:paraId="040C4979" w14:textId="77777777" w:rsidR="005D74D4" w:rsidRDefault="005D74D4" w:rsidP="005D74D4">
      <w:pPr>
        <w:pStyle w:val="ListParagraph"/>
        <w:spacing w:line="360" w:lineRule="auto"/>
        <w:ind w:left="0"/>
        <w:jc w:val="center"/>
        <w:rPr>
          <w:sz w:val="28"/>
          <w:szCs w:val="28"/>
        </w:rPr>
      </w:pPr>
      <w:r w:rsidRPr="00914FF2">
        <w:rPr>
          <w:noProof/>
          <w:sz w:val="28"/>
          <w:szCs w:val="28"/>
        </w:rPr>
        <w:drawing>
          <wp:inline distT="0" distB="0" distL="0" distR="0" wp14:anchorId="7CAA4225" wp14:editId="2AB8833F">
            <wp:extent cx="4364182" cy="4730830"/>
            <wp:effectExtent l="19050" t="19050" r="1778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8906" cy="4779311"/>
                    </a:xfrm>
                    <a:prstGeom prst="rect">
                      <a:avLst/>
                    </a:prstGeom>
                    <a:ln w="12700">
                      <a:solidFill>
                        <a:schemeClr val="tx1"/>
                      </a:solidFill>
                    </a:ln>
                  </pic:spPr>
                </pic:pic>
              </a:graphicData>
            </a:graphic>
          </wp:inline>
        </w:drawing>
      </w:r>
    </w:p>
    <w:p w14:paraId="666B6419" w14:textId="77777777" w:rsidR="005D74D4" w:rsidRDefault="005D74D4" w:rsidP="005D74D4">
      <w:pPr>
        <w:pStyle w:val="ListParagraph"/>
        <w:spacing w:line="360" w:lineRule="auto"/>
        <w:ind w:left="0"/>
        <w:jc w:val="center"/>
        <w:rPr>
          <w:ins w:id="108" w:author="Gleb Radchenko" w:date="2024-05-11T12:07:00Z"/>
          <w:sz w:val="28"/>
          <w:szCs w:val="28"/>
        </w:rPr>
      </w:pPr>
      <w:r w:rsidRPr="00914FF2">
        <w:rPr>
          <w:sz w:val="28"/>
          <w:szCs w:val="28"/>
        </w:rPr>
        <w:t>Рисунок 8 – Архитектуры моделей джема, гибридной и композитора</w:t>
      </w:r>
      <w:r w:rsidRPr="008278E8">
        <w:rPr>
          <w:sz w:val="28"/>
          <w:szCs w:val="28"/>
        </w:rPr>
        <w:t xml:space="preserve"> [</w:t>
      </w:r>
      <w:r w:rsidRPr="003D5EF7">
        <w:rPr>
          <w:sz w:val="28"/>
          <w:szCs w:val="28"/>
        </w:rPr>
        <w:t>1</w:t>
      </w:r>
      <w:r w:rsidRPr="008278E8">
        <w:rPr>
          <w:sz w:val="28"/>
          <w:szCs w:val="28"/>
        </w:rPr>
        <w:t>7]</w:t>
      </w:r>
    </w:p>
    <w:p w14:paraId="57BAB271" w14:textId="77777777" w:rsidR="0073710F" w:rsidRDefault="0073710F" w:rsidP="005D74D4">
      <w:pPr>
        <w:pStyle w:val="ListParagraph"/>
        <w:spacing w:line="360" w:lineRule="auto"/>
        <w:ind w:left="0"/>
        <w:jc w:val="center"/>
        <w:rPr>
          <w:ins w:id="109" w:author="Gleb Radchenko" w:date="2024-05-11T12:08:00Z"/>
          <w:sz w:val="28"/>
          <w:szCs w:val="28"/>
        </w:rPr>
      </w:pPr>
    </w:p>
    <w:p w14:paraId="24E004E1" w14:textId="77777777" w:rsidR="0073710F" w:rsidRDefault="0073710F" w:rsidP="005D74D4">
      <w:pPr>
        <w:pStyle w:val="ListParagraph"/>
        <w:spacing w:line="360" w:lineRule="auto"/>
        <w:ind w:left="0"/>
        <w:jc w:val="center"/>
        <w:rPr>
          <w:ins w:id="110" w:author="Gleb Radchenko" w:date="2024-05-11T12:08:00Z"/>
          <w:sz w:val="28"/>
          <w:szCs w:val="28"/>
        </w:rPr>
      </w:pPr>
    </w:p>
    <w:p w14:paraId="067DA854" w14:textId="2B9272BD" w:rsidR="0073710F" w:rsidRPr="0073710F" w:rsidRDefault="0073710F" w:rsidP="0073710F">
      <w:pPr>
        <w:pStyle w:val="Heading11"/>
        <w:numPr>
          <w:ilvl w:val="0"/>
          <w:numId w:val="0"/>
        </w:numPr>
        <w:tabs>
          <w:tab w:val="left" w:pos="567"/>
        </w:tabs>
        <w:spacing w:before="0" w:after="0" w:line="360" w:lineRule="auto"/>
        <w:rPr>
          <w:ins w:id="111" w:author="Gleb Radchenko" w:date="2024-05-11T12:08:00Z"/>
          <w:highlight w:val="yellow"/>
          <w:rPrChange w:id="112" w:author="Gleb Radchenko" w:date="2024-05-11T12:10:00Z">
            <w:rPr>
              <w:ins w:id="113" w:author="Gleb Radchenko" w:date="2024-05-11T12:08:00Z"/>
            </w:rPr>
          </w:rPrChange>
        </w:rPr>
      </w:pPr>
      <w:ins w:id="114" w:author="Gleb Radchenko" w:date="2024-05-11T12:08:00Z">
        <w:r w:rsidRPr="0073710F">
          <w:rPr>
            <w:highlight w:val="yellow"/>
            <w:rPrChange w:id="115" w:author="Gleb Radchenko" w:date="2024-05-11T12:10:00Z">
              <w:rPr/>
            </w:rPrChange>
          </w:rPr>
          <w:t>1.</w:t>
        </w:r>
        <w:r w:rsidRPr="0073710F">
          <w:rPr>
            <w:highlight w:val="yellow"/>
            <w:rPrChange w:id="116" w:author="Gleb Radchenko" w:date="2024-05-11T12:10:00Z">
              <w:rPr/>
            </w:rPrChange>
          </w:rPr>
          <w:t>3</w:t>
        </w:r>
        <w:r w:rsidRPr="0073710F">
          <w:rPr>
            <w:highlight w:val="yellow"/>
            <w:rPrChange w:id="117" w:author="Gleb Radchenko" w:date="2024-05-11T12:10:00Z">
              <w:rPr/>
            </w:rPrChange>
          </w:rPr>
          <w:t xml:space="preserve">. </w:t>
        </w:r>
        <w:r w:rsidRPr="0073710F">
          <w:rPr>
            <w:highlight w:val="yellow"/>
            <w:rPrChange w:id="118" w:author="Gleb Radchenko" w:date="2024-05-11T12:10:00Z">
              <w:rPr/>
            </w:rPrChange>
          </w:rPr>
          <w:t>Вывод</w:t>
        </w:r>
      </w:ins>
    </w:p>
    <w:p w14:paraId="29F963E1" w14:textId="1B1663A4" w:rsidR="0073710F" w:rsidRPr="008278E8" w:rsidRDefault="0073710F" w:rsidP="0073710F">
      <w:pPr>
        <w:pStyle w:val="ListParagraph"/>
        <w:spacing w:line="360" w:lineRule="auto"/>
        <w:ind w:left="0"/>
        <w:rPr>
          <w:sz w:val="28"/>
          <w:szCs w:val="28"/>
        </w:rPr>
        <w:pPrChange w:id="119" w:author="Gleb Radchenko" w:date="2024-05-11T12:08:00Z">
          <w:pPr>
            <w:pStyle w:val="ListParagraph"/>
            <w:spacing w:line="360" w:lineRule="auto"/>
            <w:ind w:left="0"/>
            <w:jc w:val="center"/>
          </w:pPr>
        </w:pPrChange>
      </w:pPr>
      <w:ins w:id="120" w:author="Gleb Radchenko" w:date="2024-05-11T12:08:00Z">
        <w:r w:rsidRPr="0073710F">
          <w:rPr>
            <w:sz w:val="28"/>
            <w:szCs w:val="28"/>
            <w:highlight w:val="yellow"/>
            <w:rPrChange w:id="121" w:author="Gleb Radchenko" w:date="2024-05-11T12:10:00Z">
              <w:rPr>
                <w:sz w:val="28"/>
                <w:szCs w:val="28"/>
              </w:rPr>
            </w:rPrChange>
          </w:rPr>
          <w:t xml:space="preserve">Мною был проведен анализ таких-то и таких-то подходов. Задача – актуальная. </w:t>
        </w:r>
      </w:ins>
      <w:ins w:id="122" w:author="Gleb Radchenko" w:date="2024-05-11T12:09:00Z">
        <w:r w:rsidRPr="0073710F">
          <w:rPr>
            <w:sz w:val="28"/>
            <w:szCs w:val="28"/>
            <w:highlight w:val="yellow"/>
            <w:rPrChange w:id="123" w:author="Gleb Radchenko" w:date="2024-05-11T12:10:00Z">
              <w:rPr>
                <w:sz w:val="28"/>
                <w:szCs w:val="28"/>
              </w:rPr>
            </w:rPrChange>
          </w:rPr>
          <w:t xml:space="preserve">Для реализации системы генерации мелодий будут использованы такие-то подходы, методы, библиотеки, </w:t>
        </w:r>
        <w:proofErr w:type="gramStart"/>
        <w:r w:rsidRPr="0073710F">
          <w:rPr>
            <w:sz w:val="28"/>
            <w:szCs w:val="28"/>
            <w:highlight w:val="yellow"/>
            <w:rPrChange w:id="124" w:author="Gleb Radchenko" w:date="2024-05-11T12:10:00Z">
              <w:rPr>
                <w:sz w:val="28"/>
                <w:szCs w:val="28"/>
              </w:rPr>
            </w:rPrChange>
          </w:rPr>
          <w:t>т.к.</w:t>
        </w:r>
        <w:proofErr w:type="gramEnd"/>
        <w:r w:rsidRPr="0073710F">
          <w:rPr>
            <w:sz w:val="28"/>
            <w:szCs w:val="28"/>
            <w:highlight w:val="yellow"/>
            <w:rPrChange w:id="125" w:author="Gleb Radchenko" w:date="2024-05-11T12:10:00Z">
              <w:rPr>
                <w:sz w:val="28"/>
                <w:szCs w:val="28"/>
              </w:rPr>
            </w:rPrChange>
          </w:rPr>
          <w:t xml:space="preserve"> </w:t>
        </w:r>
      </w:ins>
      <w:ins w:id="126" w:author="Gleb Radchenko" w:date="2024-05-11T12:10:00Z">
        <w:r w:rsidRPr="0073710F">
          <w:rPr>
            <w:sz w:val="28"/>
            <w:szCs w:val="28"/>
            <w:highlight w:val="yellow"/>
            <w:rPrChange w:id="127" w:author="Gleb Radchenko" w:date="2024-05-11T12:10:00Z">
              <w:rPr>
                <w:sz w:val="28"/>
                <w:szCs w:val="28"/>
              </w:rPr>
            </w:rPrChange>
          </w:rPr>
          <w:t>потому-то и потому-то.</w:t>
        </w:r>
      </w:ins>
    </w:p>
    <w:p w14:paraId="40EC03AF" w14:textId="77777777" w:rsidR="005D74D4" w:rsidRDefault="005D74D4" w:rsidP="005D74D4">
      <w:pPr>
        <w:spacing w:line="360" w:lineRule="auto"/>
        <w:rPr>
          <w:sz w:val="28"/>
          <w:szCs w:val="28"/>
          <w:lang w:eastAsia="ja-JP"/>
        </w:rPr>
      </w:pPr>
      <w:r>
        <w:br w:type="page"/>
      </w:r>
    </w:p>
    <w:p w14:paraId="51B4A256" w14:textId="71E46252" w:rsidR="0073710F" w:rsidRPr="006407EA" w:rsidRDefault="0073710F" w:rsidP="0073710F">
      <w:pPr>
        <w:pStyle w:val="Heading1"/>
        <w:tabs>
          <w:tab w:val="left" w:pos="284"/>
          <w:tab w:val="left" w:pos="426"/>
        </w:tabs>
        <w:spacing w:after="0" w:line="360" w:lineRule="auto"/>
        <w:rPr>
          <w:moveTo w:id="128" w:author="Gleb Radchenko" w:date="2024-05-11T12:12:00Z"/>
          <w:caps w:val="0"/>
          <w:szCs w:val="28"/>
        </w:rPr>
      </w:pPr>
      <w:bookmarkStart w:id="129" w:name="_Toc166180066"/>
      <w:moveToRangeStart w:id="130" w:author="Gleb Radchenko" w:date="2024-05-11T12:12:00Z" w:name="move166321951"/>
      <w:commentRangeStart w:id="131"/>
      <w:moveTo w:id="132" w:author="Gleb Radchenko" w:date="2024-05-11T12:12:00Z">
        <w:del w:id="133" w:author="Gleb Radchenko" w:date="2024-05-11T12:12:00Z">
          <w:r w:rsidRPr="00373A6B" w:rsidDel="0073710F">
            <w:rPr>
              <w:caps w:val="0"/>
              <w:szCs w:val="28"/>
            </w:rPr>
            <w:lastRenderedPageBreak/>
            <w:delText>4</w:delText>
          </w:r>
        </w:del>
      </w:moveTo>
      <w:ins w:id="134" w:author="Gleb Radchenko" w:date="2024-05-11T12:12:00Z">
        <w:r>
          <w:rPr>
            <w:caps w:val="0"/>
            <w:szCs w:val="28"/>
          </w:rPr>
          <w:t>2</w:t>
        </w:r>
      </w:ins>
      <w:moveTo w:id="135" w:author="Gleb Radchenko" w:date="2024-05-11T12:12:00Z">
        <w:r w:rsidRPr="00373A6B">
          <w:rPr>
            <w:caps w:val="0"/>
            <w:szCs w:val="28"/>
          </w:rPr>
          <w:t xml:space="preserve">. </w:t>
        </w:r>
        <w:del w:id="136" w:author="Gleb Radchenko" w:date="2024-05-11T12:12:00Z">
          <w:r w:rsidRPr="00373A6B" w:rsidDel="0073710F">
            <w:rPr>
              <w:caps w:val="0"/>
              <w:szCs w:val="28"/>
            </w:rPr>
            <w:delText>РАЗРАБОТКА</w:delText>
          </w:r>
        </w:del>
      </w:moveTo>
      <w:ins w:id="137" w:author="Gleb Radchenko" w:date="2024-05-11T12:12:00Z">
        <w:r>
          <w:rPr>
            <w:caps w:val="0"/>
            <w:szCs w:val="28"/>
          </w:rPr>
          <w:t>ПРОЕКТИРОВАНИЕ</w:t>
        </w:r>
      </w:ins>
      <w:moveTo w:id="138" w:author="Gleb Radchenko" w:date="2024-05-11T12:12:00Z">
        <w:r w:rsidRPr="00373A6B">
          <w:rPr>
            <w:caps w:val="0"/>
            <w:szCs w:val="28"/>
          </w:rPr>
          <w:t xml:space="preserve"> ПРИЛОЖЕНИЯ</w:t>
        </w:r>
      </w:moveTo>
      <w:commentRangeEnd w:id="131"/>
      <w:r>
        <w:rPr>
          <w:rStyle w:val="CommentReference"/>
          <w:b w:val="0"/>
          <w:bCs w:val="0"/>
          <w:caps w:val="0"/>
        </w:rPr>
        <w:commentReference w:id="131"/>
      </w:r>
    </w:p>
    <w:p w14:paraId="19C495CF" w14:textId="77777777" w:rsidR="0073710F" w:rsidRPr="001B6F4C" w:rsidRDefault="0073710F" w:rsidP="0073710F">
      <w:pPr>
        <w:spacing w:line="360" w:lineRule="auto"/>
        <w:ind w:firstLine="709"/>
        <w:jc w:val="both"/>
        <w:rPr>
          <w:moveTo w:id="139" w:author="Gleb Radchenko" w:date="2024-05-11T12:12:00Z"/>
          <w:sz w:val="28"/>
          <w:szCs w:val="28"/>
        </w:rPr>
      </w:pPr>
      <w:moveTo w:id="140" w:author="Gleb Radchenko" w:date="2024-05-11T12:12:00Z">
        <w:r>
          <w:rPr>
            <w:sz w:val="28"/>
            <w:szCs w:val="28"/>
          </w:rPr>
          <w:t xml:space="preserve">К разработке планируется веб-приложение </w:t>
        </w:r>
        <w:proofErr w:type="spellStart"/>
        <w:r>
          <w:rPr>
            <w:sz w:val="28"/>
            <w:szCs w:val="28"/>
            <w:lang w:val="en-US"/>
          </w:rPr>
          <w:t>MusicApp</w:t>
        </w:r>
        <w:proofErr w:type="spellEnd"/>
        <w:r w:rsidRPr="006407EA">
          <w:rPr>
            <w:sz w:val="28"/>
            <w:szCs w:val="28"/>
          </w:rPr>
          <w:t xml:space="preserve">, </w:t>
        </w:r>
        <w:r>
          <w:rPr>
            <w:sz w:val="28"/>
            <w:szCs w:val="28"/>
          </w:rPr>
          <w:t xml:space="preserve">способное генерировать мелодию с помощью нейронных сетей. </w:t>
        </w:r>
        <w:proofErr w:type="spellStart"/>
        <w:r>
          <w:rPr>
            <w:sz w:val="28"/>
            <w:szCs w:val="28"/>
            <w:lang w:val="en-US"/>
          </w:rPr>
          <w:t>MusicApp</w:t>
        </w:r>
        <w:proofErr w:type="spellEnd"/>
        <w:r w:rsidRPr="001B6F4C">
          <w:rPr>
            <w:sz w:val="28"/>
            <w:szCs w:val="28"/>
          </w:rPr>
          <w:t xml:space="preserve"> </w:t>
        </w:r>
        <w:r>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moveTo>
    </w:p>
    <w:p w14:paraId="25B3F480" w14:textId="23880AAF" w:rsidR="0073710F" w:rsidRPr="006407EA" w:rsidRDefault="00831BF1" w:rsidP="0073710F">
      <w:pPr>
        <w:pStyle w:val="Heading11"/>
        <w:numPr>
          <w:ilvl w:val="0"/>
          <w:numId w:val="0"/>
        </w:numPr>
        <w:tabs>
          <w:tab w:val="left" w:pos="567"/>
        </w:tabs>
        <w:spacing w:before="0" w:after="0" w:line="360" w:lineRule="auto"/>
        <w:rPr>
          <w:moveTo w:id="141" w:author="Gleb Radchenko" w:date="2024-05-11T12:12:00Z"/>
          <w:szCs w:val="28"/>
        </w:rPr>
      </w:pPr>
      <w:ins w:id="142" w:author="Gleb Radchenko" w:date="2024-05-11T12:14:00Z">
        <w:r>
          <w:rPr>
            <w:szCs w:val="28"/>
          </w:rPr>
          <w:t>2</w:t>
        </w:r>
      </w:ins>
      <w:moveTo w:id="143" w:author="Gleb Radchenko" w:date="2024-05-11T12:12:00Z">
        <w:del w:id="144" w:author="Gleb Radchenko" w:date="2024-05-11T12:14:00Z">
          <w:r w:rsidR="0073710F" w:rsidRPr="00373A6B" w:rsidDel="00831BF1">
            <w:rPr>
              <w:szCs w:val="28"/>
            </w:rPr>
            <w:delText>4</w:delText>
          </w:r>
        </w:del>
        <w:r w:rsidR="0073710F" w:rsidRPr="00373A6B">
          <w:rPr>
            <w:szCs w:val="28"/>
          </w:rPr>
          <w:t xml:space="preserve">.1. </w:t>
        </w:r>
      </w:moveTo>
      <w:ins w:id="145" w:author="Gleb Radchenko" w:date="2024-05-11T12:14:00Z">
        <w:r>
          <w:rPr>
            <w:szCs w:val="28"/>
          </w:rPr>
          <w:t>Выявление требований</w:t>
        </w:r>
      </w:ins>
      <w:moveTo w:id="146" w:author="Gleb Radchenko" w:date="2024-05-11T12:12:00Z">
        <w:del w:id="147" w:author="Gleb Radchenko" w:date="2024-05-11T12:14:00Z">
          <w:r w:rsidR="0073710F" w:rsidRPr="00373A6B" w:rsidDel="00831BF1">
            <w:rPr>
              <w:szCs w:val="28"/>
            </w:rPr>
            <w:delText>Проектирование</w:delText>
          </w:r>
        </w:del>
      </w:moveTo>
    </w:p>
    <w:p w14:paraId="03B7A53A" w14:textId="77777777" w:rsidR="0073710F" w:rsidRPr="00DE5D4E" w:rsidRDefault="0073710F" w:rsidP="0073710F">
      <w:pPr>
        <w:spacing w:line="360" w:lineRule="auto"/>
        <w:ind w:firstLine="709"/>
        <w:rPr>
          <w:moveTo w:id="148" w:author="Gleb Radchenko" w:date="2024-05-11T12:12:00Z"/>
          <w:b/>
          <w:sz w:val="28"/>
          <w:szCs w:val="28"/>
        </w:rPr>
      </w:pPr>
      <w:moveTo w:id="149" w:author="Gleb Radchenko" w:date="2024-05-11T12:12:00Z">
        <w:r w:rsidRPr="00DE5D4E">
          <w:rPr>
            <w:b/>
            <w:sz w:val="28"/>
            <w:szCs w:val="28"/>
          </w:rPr>
          <w:t>Функциональные требования</w:t>
        </w:r>
      </w:moveTo>
    </w:p>
    <w:p w14:paraId="374A4390" w14:textId="0F073B31" w:rsidR="0073710F" w:rsidRDefault="0073710F" w:rsidP="0073710F">
      <w:pPr>
        <w:spacing w:line="360" w:lineRule="auto"/>
        <w:ind w:firstLine="709"/>
        <w:jc w:val="both"/>
        <w:rPr>
          <w:moveTo w:id="150" w:author="Gleb Radchenko" w:date="2024-05-11T12:12:00Z"/>
          <w:sz w:val="28"/>
          <w:szCs w:val="28"/>
        </w:rPr>
      </w:pPr>
      <w:moveTo w:id="151" w:author="Gleb Radchenko" w:date="2024-05-11T12:12:00Z">
        <w:r w:rsidRPr="00373A6B">
          <w:rPr>
            <w:sz w:val="28"/>
            <w:szCs w:val="28"/>
          </w:rPr>
          <w:t>В</w:t>
        </w:r>
        <w:r>
          <w:rPr>
            <w:sz w:val="28"/>
            <w:szCs w:val="28"/>
          </w:rPr>
          <w:t xml:space="preserve"> ходе </w:t>
        </w:r>
        <w:del w:id="152" w:author="Gleb Radchenko" w:date="2024-05-11T12:14:00Z">
          <w:r w:rsidDel="00831BF1">
            <w:rPr>
              <w:sz w:val="28"/>
              <w:szCs w:val="28"/>
            </w:rPr>
            <w:delText>проектирования</w:delText>
          </w:r>
        </w:del>
      </w:moveTo>
      <w:ins w:id="153" w:author="Gleb Radchenko" w:date="2024-05-11T12:14:00Z">
        <w:r w:rsidR="00831BF1">
          <w:rPr>
            <w:sz w:val="28"/>
            <w:szCs w:val="28"/>
          </w:rPr>
          <w:t>анализа, мною</w:t>
        </w:r>
      </w:ins>
      <w:moveTo w:id="154" w:author="Gleb Radchenko" w:date="2024-05-11T12:12:00Z">
        <w:r>
          <w:rPr>
            <w:sz w:val="28"/>
            <w:szCs w:val="28"/>
          </w:rPr>
          <w:t xml:space="preserve"> были выделены следующие функциональные требования</w:t>
        </w:r>
      </w:moveTo>
      <w:ins w:id="155" w:author="Gleb Radchenko" w:date="2024-05-11T12:14:00Z">
        <w:r w:rsidR="00831BF1">
          <w:rPr>
            <w:sz w:val="28"/>
            <w:szCs w:val="28"/>
          </w:rPr>
          <w:t xml:space="preserve"> к приложению </w:t>
        </w:r>
      </w:ins>
      <w:proofErr w:type="spellStart"/>
      <w:ins w:id="156" w:author="Gleb Radchenko" w:date="2024-05-11T12:15:00Z">
        <w:r w:rsidR="00831BF1">
          <w:rPr>
            <w:sz w:val="28"/>
            <w:szCs w:val="28"/>
            <w:lang w:val="en-US"/>
          </w:rPr>
          <w:t>MusicApp</w:t>
        </w:r>
      </w:ins>
      <w:proofErr w:type="spellEnd"/>
      <w:moveTo w:id="157" w:author="Gleb Radchenko" w:date="2024-05-11T12:12:00Z">
        <w:r>
          <w:rPr>
            <w:sz w:val="28"/>
            <w:szCs w:val="28"/>
          </w:rPr>
          <w:t>:</w:t>
        </w:r>
      </w:moveTo>
    </w:p>
    <w:p w14:paraId="370ECC92" w14:textId="45CEEB77" w:rsidR="0073710F" w:rsidRPr="00373A6B" w:rsidRDefault="00831BF1" w:rsidP="0073710F">
      <w:pPr>
        <w:pStyle w:val="ListParagraph"/>
        <w:numPr>
          <w:ilvl w:val="0"/>
          <w:numId w:val="29"/>
        </w:numPr>
        <w:tabs>
          <w:tab w:val="left" w:pos="1134"/>
        </w:tabs>
        <w:spacing w:line="360" w:lineRule="auto"/>
        <w:ind w:left="0" w:firstLine="709"/>
        <w:jc w:val="both"/>
        <w:rPr>
          <w:moveTo w:id="158" w:author="Gleb Radchenko" w:date="2024-05-11T12:12:00Z"/>
          <w:sz w:val="28"/>
          <w:szCs w:val="28"/>
        </w:rPr>
      </w:pPr>
      <w:ins w:id="159" w:author="Gleb Radchenko" w:date="2024-05-11T12:15:00Z">
        <w:r>
          <w:rPr>
            <w:sz w:val="28"/>
            <w:szCs w:val="28"/>
          </w:rPr>
          <w:t>пользователь</w:t>
        </w:r>
      </w:ins>
      <w:moveTo w:id="160" w:author="Gleb Radchenko" w:date="2024-05-11T12:12:00Z">
        <w:del w:id="161" w:author="Gleb Radchenko" w:date="2024-05-11T12:15:00Z">
          <w:r w:rsidDel="00831BF1">
            <w:rPr>
              <w:sz w:val="28"/>
              <w:szCs w:val="28"/>
            </w:rPr>
            <w:delText>П</w:delText>
          </w:r>
          <w:r w:rsidR="0073710F" w:rsidDel="00831BF1">
            <w:rPr>
              <w:sz w:val="28"/>
              <w:szCs w:val="28"/>
            </w:rPr>
            <w:delText>ользователь</w:delText>
          </w:r>
        </w:del>
      </w:moveTo>
      <w:ins w:id="162" w:author="Gleb Radchenko" w:date="2024-05-11T12:15:00Z">
        <w:r w:rsidRPr="00831BF1">
          <w:rPr>
            <w:sz w:val="28"/>
            <w:szCs w:val="28"/>
            <w:rPrChange w:id="163" w:author="Gleb Radchenko" w:date="2024-05-11T12:15:00Z">
              <w:rPr>
                <w:sz w:val="28"/>
                <w:szCs w:val="28"/>
                <w:lang w:val="en-US"/>
              </w:rPr>
            </w:rPrChange>
          </w:rPr>
          <w:t xml:space="preserve"> </w:t>
        </w:r>
        <w:proofErr w:type="spellStart"/>
        <w:r>
          <w:rPr>
            <w:sz w:val="28"/>
            <w:szCs w:val="28"/>
            <w:lang w:val="en-US"/>
          </w:rPr>
          <w:t>MusicApp</w:t>
        </w:r>
      </w:ins>
      <w:proofErr w:type="spellEnd"/>
      <w:moveTo w:id="164" w:author="Gleb Radchenko" w:date="2024-05-11T12:12:00Z">
        <w:r w:rsidR="0073710F">
          <w:rPr>
            <w:sz w:val="28"/>
            <w:szCs w:val="28"/>
          </w:rPr>
          <w:t xml:space="preserve"> должен иметь возможность сгенерировать музыкальную партитуру</w:t>
        </w:r>
        <w:r w:rsidR="0073710F" w:rsidRPr="00373A6B">
          <w:rPr>
            <w:sz w:val="28"/>
            <w:szCs w:val="28"/>
          </w:rPr>
          <w:t>;</w:t>
        </w:r>
      </w:moveTo>
    </w:p>
    <w:p w14:paraId="4DCACE09" w14:textId="7A2DD182" w:rsidR="0073710F" w:rsidRDefault="0073710F" w:rsidP="0073710F">
      <w:pPr>
        <w:pStyle w:val="ListParagraph"/>
        <w:numPr>
          <w:ilvl w:val="0"/>
          <w:numId w:val="29"/>
        </w:numPr>
        <w:tabs>
          <w:tab w:val="left" w:pos="1134"/>
        </w:tabs>
        <w:spacing w:line="360" w:lineRule="auto"/>
        <w:ind w:left="0" w:firstLine="709"/>
        <w:jc w:val="both"/>
        <w:rPr>
          <w:moveTo w:id="165" w:author="Gleb Radchenko" w:date="2024-05-11T12:12:00Z"/>
          <w:sz w:val="28"/>
          <w:szCs w:val="28"/>
        </w:rPr>
      </w:pPr>
      <w:moveTo w:id="166" w:author="Gleb Radchenko" w:date="2024-05-11T12:12:00Z">
        <w:r>
          <w:rPr>
            <w:sz w:val="28"/>
            <w:szCs w:val="28"/>
          </w:rPr>
          <w:t>пользователь</w:t>
        </w:r>
      </w:moveTo>
      <w:ins w:id="167" w:author="Gleb Radchenko" w:date="2024-05-11T12:15:00Z">
        <w:r w:rsidR="00831BF1" w:rsidRPr="00831BF1">
          <w:rPr>
            <w:sz w:val="28"/>
            <w:szCs w:val="28"/>
            <w:rPrChange w:id="168" w:author="Gleb Radchenko" w:date="2024-05-11T12:15:00Z">
              <w:rPr>
                <w:sz w:val="28"/>
                <w:szCs w:val="28"/>
                <w:lang w:val="en-US"/>
              </w:rPr>
            </w:rPrChange>
          </w:rPr>
          <w:t xml:space="preserve"> </w:t>
        </w:r>
        <w:proofErr w:type="spellStart"/>
        <w:r w:rsidR="00831BF1">
          <w:rPr>
            <w:sz w:val="28"/>
            <w:szCs w:val="28"/>
            <w:lang w:val="en-US"/>
          </w:rPr>
          <w:t>MusicApp</w:t>
        </w:r>
      </w:ins>
      <w:proofErr w:type="spellEnd"/>
      <w:moveTo w:id="169" w:author="Gleb Radchenko" w:date="2024-05-11T12:12:00Z">
        <w:r>
          <w:rPr>
            <w:sz w:val="28"/>
            <w:szCs w:val="28"/>
          </w:rPr>
          <w:t xml:space="preserve"> должен иметь возможность просмотреть ранее </w:t>
        </w:r>
        <w:r>
          <w:rPr>
            <w:sz w:val="28"/>
            <w:szCs w:val="28"/>
            <w:lang w:val="en-US"/>
          </w:rPr>
          <w:t>c</w:t>
        </w:r>
        <w:r>
          <w:rPr>
            <w:sz w:val="28"/>
            <w:szCs w:val="28"/>
          </w:rPr>
          <w:t>генерированные</w:t>
        </w:r>
      </w:moveTo>
      <w:ins w:id="170" w:author="Gleb Radchenko" w:date="2024-05-11T12:15:00Z">
        <w:r w:rsidR="00831BF1">
          <w:rPr>
            <w:sz w:val="28"/>
            <w:szCs w:val="28"/>
          </w:rPr>
          <w:t xml:space="preserve"> му</w:t>
        </w:r>
      </w:ins>
      <w:ins w:id="171" w:author="Gleb Radchenko" w:date="2024-05-11T12:16:00Z">
        <w:r w:rsidR="00831BF1">
          <w:rPr>
            <w:sz w:val="28"/>
            <w:szCs w:val="28"/>
          </w:rPr>
          <w:t>зыкальные партитуры</w:t>
        </w:r>
      </w:ins>
      <w:moveTo w:id="172" w:author="Gleb Radchenko" w:date="2024-05-11T12:12:00Z">
        <w:del w:id="173" w:author="Gleb Radchenko" w:date="2024-05-11T12:15:00Z">
          <w:r w:rsidDel="00831BF1">
            <w:rPr>
              <w:sz w:val="28"/>
              <w:szCs w:val="28"/>
            </w:rPr>
            <w:delText xml:space="preserve"> файлы</w:delText>
          </w:r>
        </w:del>
        <w:r w:rsidRPr="00373A6B">
          <w:rPr>
            <w:sz w:val="28"/>
            <w:szCs w:val="28"/>
          </w:rPr>
          <w:t>;</w:t>
        </w:r>
      </w:moveTo>
    </w:p>
    <w:p w14:paraId="784F16AB" w14:textId="668B2996" w:rsidR="0073710F" w:rsidRDefault="0073710F" w:rsidP="0073710F">
      <w:pPr>
        <w:pStyle w:val="ListParagraph"/>
        <w:numPr>
          <w:ilvl w:val="0"/>
          <w:numId w:val="29"/>
        </w:numPr>
        <w:tabs>
          <w:tab w:val="left" w:pos="1134"/>
        </w:tabs>
        <w:spacing w:line="360" w:lineRule="auto"/>
        <w:ind w:left="0" w:firstLine="709"/>
        <w:jc w:val="both"/>
        <w:rPr>
          <w:moveTo w:id="174" w:author="Gleb Radchenko" w:date="2024-05-11T12:12:00Z"/>
          <w:sz w:val="28"/>
          <w:szCs w:val="28"/>
        </w:rPr>
      </w:pPr>
      <w:moveTo w:id="175" w:author="Gleb Radchenko" w:date="2024-05-11T12:12:00Z">
        <w:r>
          <w:rPr>
            <w:sz w:val="28"/>
            <w:szCs w:val="28"/>
          </w:rPr>
          <w:t>пользователь</w:t>
        </w:r>
      </w:moveTo>
      <w:ins w:id="176" w:author="Gleb Radchenko" w:date="2024-05-11T12:15:00Z">
        <w:r w:rsidR="00831BF1" w:rsidRPr="00831BF1">
          <w:rPr>
            <w:sz w:val="28"/>
            <w:szCs w:val="28"/>
            <w:rPrChange w:id="177" w:author="Gleb Radchenko" w:date="2024-05-11T12:15:00Z">
              <w:rPr>
                <w:sz w:val="28"/>
                <w:szCs w:val="28"/>
                <w:lang w:val="en-US"/>
              </w:rPr>
            </w:rPrChange>
          </w:rPr>
          <w:t xml:space="preserve"> </w:t>
        </w:r>
        <w:proofErr w:type="spellStart"/>
        <w:r w:rsidR="00831BF1">
          <w:rPr>
            <w:sz w:val="28"/>
            <w:szCs w:val="28"/>
            <w:lang w:val="en-US"/>
          </w:rPr>
          <w:t>MusicApp</w:t>
        </w:r>
      </w:ins>
      <w:proofErr w:type="spellEnd"/>
      <w:moveTo w:id="178" w:author="Gleb Radchenko" w:date="2024-05-11T12:12:00Z">
        <w:r>
          <w:rPr>
            <w:sz w:val="28"/>
            <w:szCs w:val="28"/>
          </w:rPr>
          <w:t xml:space="preserve"> должен иметь возможность </w:t>
        </w:r>
        <w:del w:id="179" w:author="Gleb Radchenko" w:date="2024-05-11T12:15:00Z">
          <w:r w:rsidDel="00831BF1">
            <w:rPr>
              <w:sz w:val="28"/>
              <w:szCs w:val="28"/>
            </w:rPr>
            <w:delText>управлять</w:delText>
          </w:r>
        </w:del>
      </w:moveTo>
      <w:ins w:id="180" w:author="Gleb Radchenko" w:date="2024-05-11T12:15:00Z">
        <w:r w:rsidR="00831BF1">
          <w:rPr>
            <w:sz w:val="28"/>
            <w:szCs w:val="28"/>
          </w:rPr>
          <w:t>настр</w:t>
        </w:r>
      </w:ins>
      <w:ins w:id="181" w:author="Gleb Radchenko" w:date="2024-05-11T12:17:00Z">
        <w:r w:rsidR="00831BF1">
          <w:rPr>
            <w:sz w:val="28"/>
            <w:szCs w:val="28"/>
          </w:rPr>
          <w:t>оить</w:t>
        </w:r>
      </w:ins>
      <w:ins w:id="182" w:author="Gleb Radchenko" w:date="2024-05-11T12:15:00Z">
        <w:r w:rsidR="00831BF1">
          <w:rPr>
            <w:sz w:val="28"/>
            <w:szCs w:val="28"/>
          </w:rPr>
          <w:t xml:space="preserve"> параметры</w:t>
        </w:r>
      </w:ins>
      <w:moveTo w:id="183" w:author="Gleb Radchenko" w:date="2024-05-11T12:12:00Z">
        <w:r>
          <w:rPr>
            <w:sz w:val="28"/>
            <w:szCs w:val="28"/>
          </w:rPr>
          <w:t xml:space="preserve"> генераци</w:t>
        </w:r>
        <w:del w:id="184" w:author="Gleb Radchenko" w:date="2024-05-11T12:15:00Z">
          <w:r w:rsidDel="00831BF1">
            <w:rPr>
              <w:sz w:val="28"/>
              <w:szCs w:val="28"/>
            </w:rPr>
            <w:delText>ей</w:delText>
          </w:r>
        </w:del>
      </w:moveTo>
      <w:ins w:id="185" w:author="Gleb Radchenko" w:date="2024-05-11T12:15:00Z">
        <w:r w:rsidR="00831BF1">
          <w:rPr>
            <w:sz w:val="28"/>
            <w:szCs w:val="28"/>
          </w:rPr>
          <w:t>и музыкальной партитуры</w:t>
        </w:r>
      </w:ins>
      <w:moveTo w:id="186" w:author="Gleb Radchenko" w:date="2024-05-11T12:12:00Z">
        <w:r w:rsidRPr="00DE5D4E">
          <w:rPr>
            <w:sz w:val="28"/>
            <w:szCs w:val="28"/>
          </w:rPr>
          <w:t>;</w:t>
        </w:r>
      </w:moveTo>
    </w:p>
    <w:p w14:paraId="0D259170" w14:textId="5574AADC" w:rsidR="0073710F" w:rsidRPr="00DE5D4E" w:rsidRDefault="0073710F" w:rsidP="0073710F">
      <w:pPr>
        <w:pStyle w:val="ListParagraph"/>
        <w:numPr>
          <w:ilvl w:val="0"/>
          <w:numId w:val="29"/>
        </w:numPr>
        <w:tabs>
          <w:tab w:val="left" w:pos="1134"/>
        </w:tabs>
        <w:spacing w:line="360" w:lineRule="auto"/>
        <w:ind w:left="0" w:firstLine="709"/>
        <w:jc w:val="both"/>
        <w:rPr>
          <w:moveTo w:id="187" w:author="Gleb Radchenko" w:date="2024-05-11T12:12:00Z"/>
          <w:sz w:val="28"/>
          <w:szCs w:val="28"/>
        </w:rPr>
      </w:pPr>
      <w:moveTo w:id="188" w:author="Gleb Radchenko" w:date="2024-05-11T12:12:00Z">
        <w:del w:id="189" w:author="Gleb Radchenko" w:date="2024-05-11T12:16:00Z">
          <w:r w:rsidDel="00831BF1">
            <w:rPr>
              <w:sz w:val="28"/>
              <w:szCs w:val="28"/>
            </w:rPr>
            <w:delText>система</w:delText>
          </w:r>
        </w:del>
      </w:moveTo>
      <w:ins w:id="190" w:author="Gleb Radchenko" w:date="2024-05-11T12:16:00Z">
        <w:r w:rsidR="00831BF1">
          <w:rPr>
            <w:sz w:val="28"/>
            <w:szCs w:val="28"/>
          </w:rPr>
          <w:t>пользователь</w:t>
        </w:r>
      </w:ins>
      <w:moveTo w:id="191" w:author="Gleb Radchenko" w:date="2024-05-11T12:12:00Z">
        <w:r>
          <w:rPr>
            <w:sz w:val="28"/>
            <w:szCs w:val="28"/>
          </w:rPr>
          <w:t xml:space="preserve"> долж</w:t>
        </w:r>
      </w:moveTo>
      <w:ins w:id="192" w:author="Gleb Radchenko" w:date="2024-05-11T12:16:00Z">
        <w:r w:rsidR="00831BF1">
          <w:rPr>
            <w:sz w:val="28"/>
            <w:szCs w:val="28"/>
          </w:rPr>
          <w:t>ен</w:t>
        </w:r>
      </w:ins>
      <w:moveTo w:id="193" w:author="Gleb Radchenko" w:date="2024-05-11T12:12:00Z">
        <w:del w:id="194" w:author="Gleb Radchenko" w:date="2024-05-11T12:16:00Z">
          <w:r w:rsidDel="00831BF1">
            <w:rPr>
              <w:sz w:val="28"/>
              <w:szCs w:val="28"/>
            </w:rPr>
            <w:delText>на</w:delText>
          </w:r>
        </w:del>
        <w:r>
          <w:rPr>
            <w:sz w:val="28"/>
            <w:szCs w:val="28"/>
          </w:rPr>
          <w:t xml:space="preserve"> иметь возможность регистрации и авторизации</w:t>
        </w:r>
      </w:moveTo>
      <w:ins w:id="195" w:author="Gleb Radchenko" w:date="2024-05-11T12:16:00Z">
        <w:r w:rsidR="00831BF1">
          <w:rPr>
            <w:sz w:val="28"/>
            <w:szCs w:val="28"/>
          </w:rPr>
          <w:t xml:space="preserve"> в приложении </w:t>
        </w:r>
        <w:proofErr w:type="spellStart"/>
        <w:r w:rsidR="00831BF1">
          <w:rPr>
            <w:sz w:val="28"/>
            <w:szCs w:val="28"/>
            <w:lang w:val="en-US"/>
          </w:rPr>
          <w:t>MusicApp</w:t>
        </w:r>
      </w:ins>
      <w:proofErr w:type="spellEnd"/>
      <w:moveTo w:id="196" w:author="Gleb Radchenko" w:date="2024-05-11T12:12:00Z">
        <w:r w:rsidRPr="00DE5D4E">
          <w:rPr>
            <w:sz w:val="28"/>
            <w:szCs w:val="28"/>
          </w:rPr>
          <w:t>;</w:t>
        </w:r>
      </w:moveTo>
    </w:p>
    <w:p w14:paraId="75493E24" w14:textId="77777777" w:rsidR="0073710F" w:rsidRPr="00F66471" w:rsidRDefault="0073710F" w:rsidP="0073710F">
      <w:pPr>
        <w:pStyle w:val="ListParagraph"/>
        <w:numPr>
          <w:ilvl w:val="0"/>
          <w:numId w:val="29"/>
        </w:numPr>
        <w:tabs>
          <w:tab w:val="left" w:pos="1134"/>
        </w:tabs>
        <w:spacing w:line="360" w:lineRule="auto"/>
        <w:ind w:left="0" w:firstLine="709"/>
        <w:jc w:val="both"/>
        <w:rPr>
          <w:moveTo w:id="197" w:author="Gleb Radchenko" w:date="2024-05-11T12:12:00Z"/>
          <w:sz w:val="28"/>
          <w:szCs w:val="28"/>
        </w:rPr>
      </w:pPr>
      <w:moveTo w:id="198" w:author="Gleb Radchenko" w:date="2024-05-11T12:12:00Z">
        <w:r>
          <w:rPr>
            <w:sz w:val="28"/>
            <w:szCs w:val="28"/>
          </w:rPr>
          <w:t>система должна иметь систему токенов, для ограничения использования ресурсов</w:t>
        </w:r>
        <w:r w:rsidRPr="00F66471">
          <w:rPr>
            <w:sz w:val="28"/>
            <w:szCs w:val="28"/>
          </w:rPr>
          <w:t>;</w:t>
        </w:r>
      </w:moveTo>
    </w:p>
    <w:p w14:paraId="15E1DDB9" w14:textId="77777777" w:rsidR="0073710F" w:rsidRPr="00DE5D4E" w:rsidRDefault="0073710F" w:rsidP="0073710F">
      <w:pPr>
        <w:tabs>
          <w:tab w:val="left" w:pos="1134"/>
        </w:tabs>
        <w:spacing w:line="360" w:lineRule="auto"/>
        <w:ind w:firstLine="709"/>
        <w:rPr>
          <w:moveTo w:id="199" w:author="Gleb Radchenko" w:date="2024-05-11T12:12:00Z"/>
          <w:b/>
          <w:sz w:val="28"/>
          <w:szCs w:val="28"/>
        </w:rPr>
      </w:pPr>
      <w:moveTo w:id="200" w:author="Gleb Radchenko" w:date="2024-05-11T12:12:00Z">
        <w:r w:rsidRPr="00DE5D4E">
          <w:rPr>
            <w:b/>
            <w:sz w:val="28"/>
            <w:szCs w:val="28"/>
          </w:rPr>
          <w:t>Нефункциональные требования</w:t>
        </w:r>
      </w:moveTo>
    </w:p>
    <w:p w14:paraId="1503B23D" w14:textId="77777777" w:rsidR="0073710F" w:rsidRDefault="0073710F" w:rsidP="0073710F">
      <w:pPr>
        <w:tabs>
          <w:tab w:val="left" w:pos="1134"/>
        </w:tabs>
        <w:spacing w:line="360" w:lineRule="auto"/>
        <w:ind w:firstLine="709"/>
        <w:jc w:val="both"/>
        <w:rPr>
          <w:moveTo w:id="201" w:author="Gleb Radchenko" w:date="2024-05-11T12:12:00Z"/>
          <w:sz w:val="28"/>
          <w:szCs w:val="28"/>
        </w:rPr>
      </w:pPr>
      <w:moveTo w:id="202" w:author="Gleb Radchenko" w:date="2024-05-11T12:12:00Z">
        <w:r>
          <w:rPr>
            <w:sz w:val="28"/>
            <w:szCs w:val="28"/>
          </w:rPr>
          <w:t>Также были выделены следующие нефункциональные требования:</w:t>
        </w:r>
      </w:moveTo>
    </w:p>
    <w:p w14:paraId="49D99232" w14:textId="77777777" w:rsidR="0073710F" w:rsidRPr="00DE5D4E" w:rsidRDefault="0073710F" w:rsidP="0073710F">
      <w:pPr>
        <w:pStyle w:val="ListParagraph"/>
        <w:numPr>
          <w:ilvl w:val="0"/>
          <w:numId w:val="30"/>
        </w:numPr>
        <w:tabs>
          <w:tab w:val="left" w:pos="1134"/>
        </w:tabs>
        <w:spacing w:line="360" w:lineRule="auto"/>
        <w:ind w:left="0" w:firstLine="709"/>
        <w:jc w:val="both"/>
        <w:rPr>
          <w:moveTo w:id="203" w:author="Gleb Radchenko" w:date="2024-05-11T12:12:00Z"/>
          <w:sz w:val="28"/>
          <w:szCs w:val="28"/>
        </w:rPr>
      </w:pPr>
      <w:moveTo w:id="204" w:author="Gleb Radchenko" w:date="2024-05-11T12:12:00Z">
        <w:r>
          <w:rPr>
            <w:sz w:val="28"/>
            <w:szCs w:val="28"/>
          </w:rPr>
          <w:t xml:space="preserve">приложение должно быть написано с использованием языка программирования </w:t>
        </w:r>
        <w:r>
          <w:rPr>
            <w:sz w:val="28"/>
            <w:szCs w:val="28"/>
            <w:lang w:val="en-US"/>
          </w:rPr>
          <w:t>Python</w:t>
        </w:r>
        <w:r w:rsidRPr="00DE5D4E">
          <w:rPr>
            <w:sz w:val="28"/>
            <w:szCs w:val="28"/>
          </w:rPr>
          <w:t xml:space="preserve"> 3;</w:t>
        </w:r>
      </w:moveTo>
    </w:p>
    <w:p w14:paraId="3ACA5F4E" w14:textId="77777777" w:rsidR="0073710F" w:rsidRPr="00DE5D4E" w:rsidRDefault="0073710F" w:rsidP="0073710F">
      <w:pPr>
        <w:pStyle w:val="ListParagraph"/>
        <w:numPr>
          <w:ilvl w:val="0"/>
          <w:numId w:val="30"/>
        </w:numPr>
        <w:tabs>
          <w:tab w:val="left" w:pos="1134"/>
        </w:tabs>
        <w:spacing w:line="360" w:lineRule="auto"/>
        <w:ind w:left="0" w:firstLine="709"/>
        <w:jc w:val="both"/>
        <w:rPr>
          <w:moveTo w:id="205" w:author="Gleb Radchenko" w:date="2024-05-11T12:12:00Z"/>
          <w:sz w:val="28"/>
          <w:szCs w:val="28"/>
        </w:rPr>
      </w:pPr>
      <w:moveTo w:id="206" w:author="Gleb Radchenko" w:date="2024-05-11T12:12:00Z">
        <w:r>
          <w:rPr>
            <w:sz w:val="28"/>
            <w:szCs w:val="28"/>
          </w:rPr>
          <w:t xml:space="preserve">приложение должно использовать библиотеку </w:t>
        </w:r>
        <w:proofErr w:type="spellStart"/>
        <w:r>
          <w:rPr>
            <w:sz w:val="28"/>
            <w:szCs w:val="28"/>
            <w:lang w:val="en-US"/>
          </w:rPr>
          <w:t>tensorflow</w:t>
        </w:r>
        <w:r w:rsidRPr="00DE5D4E">
          <w:rPr>
            <w:sz w:val="28"/>
            <w:szCs w:val="28"/>
          </w:rPr>
          <w:t xml:space="preserve"> </w:t>
        </w:r>
        <w:r>
          <w:rPr>
            <w:sz w:val="28"/>
            <w:szCs w:val="28"/>
          </w:rPr>
          <w:t xml:space="preserve">для </w:t>
        </w:r>
        <w:proofErr w:type="spellEnd"/>
        <w:r>
          <w:rPr>
            <w:sz w:val="28"/>
            <w:szCs w:val="28"/>
          </w:rPr>
          <w:t>работы с моделью</w:t>
        </w:r>
        <w:r w:rsidRPr="00DE5D4E">
          <w:rPr>
            <w:sz w:val="28"/>
            <w:szCs w:val="28"/>
          </w:rPr>
          <w:t>;</w:t>
        </w:r>
      </w:moveTo>
    </w:p>
    <w:p w14:paraId="00B716B2" w14:textId="77777777" w:rsidR="0073710F" w:rsidRDefault="0073710F" w:rsidP="0073710F">
      <w:pPr>
        <w:pStyle w:val="ListParagraph"/>
        <w:numPr>
          <w:ilvl w:val="0"/>
          <w:numId w:val="30"/>
        </w:numPr>
        <w:tabs>
          <w:tab w:val="left" w:pos="1134"/>
        </w:tabs>
        <w:spacing w:line="360" w:lineRule="auto"/>
        <w:ind w:left="0" w:firstLine="709"/>
        <w:jc w:val="both"/>
        <w:rPr>
          <w:moveTo w:id="207" w:author="Gleb Radchenko" w:date="2024-05-11T12:12:00Z"/>
          <w:sz w:val="28"/>
          <w:szCs w:val="28"/>
        </w:rPr>
      </w:pPr>
      <w:moveTo w:id="208" w:author="Gleb Radchenko" w:date="2024-05-11T12:12:00Z">
        <w:r>
          <w:rPr>
            <w:sz w:val="28"/>
            <w:szCs w:val="28"/>
          </w:rPr>
          <w:t xml:space="preserve">приложение должно генерировать партитуры в формате </w:t>
        </w:r>
        <w:r>
          <w:rPr>
            <w:sz w:val="28"/>
            <w:szCs w:val="28"/>
            <w:lang w:val="en-US"/>
          </w:rPr>
          <w:t>midi</w:t>
        </w:r>
        <w:r w:rsidRPr="00DE5D4E">
          <w:rPr>
            <w:sz w:val="28"/>
            <w:szCs w:val="28"/>
          </w:rPr>
          <w:t>;</w:t>
        </w:r>
      </w:moveTo>
    </w:p>
    <w:p w14:paraId="0AEE5899" w14:textId="77777777" w:rsidR="0073710F" w:rsidRPr="00DE5D4E" w:rsidRDefault="0073710F" w:rsidP="0073710F">
      <w:pPr>
        <w:pStyle w:val="ListParagraph"/>
        <w:numPr>
          <w:ilvl w:val="0"/>
          <w:numId w:val="30"/>
        </w:numPr>
        <w:tabs>
          <w:tab w:val="left" w:pos="1134"/>
        </w:tabs>
        <w:spacing w:line="360" w:lineRule="auto"/>
        <w:ind w:left="0" w:firstLine="709"/>
        <w:jc w:val="both"/>
        <w:rPr>
          <w:moveTo w:id="209" w:author="Gleb Radchenko" w:date="2024-05-11T12:12:00Z"/>
          <w:sz w:val="28"/>
          <w:szCs w:val="28"/>
        </w:rPr>
      </w:pPr>
      <w:moveTo w:id="210" w:author="Gleb Radchenko" w:date="2024-05-11T12:12:00Z">
        <w:r>
          <w:rPr>
            <w:sz w:val="28"/>
            <w:szCs w:val="28"/>
          </w:rPr>
          <w:t xml:space="preserve">пароли пользователей должны храниться в </w:t>
        </w:r>
        <w:proofErr w:type="spellStart"/>
        <w:r>
          <w:rPr>
            <w:sz w:val="28"/>
            <w:szCs w:val="28"/>
          </w:rPr>
          <w:t>хэшированном</w:t>
        </w:r>
        <w:proofErr w:type="spellEnd"/>
        <w:r>
          <w:rPr>
            <w:sz w:val="28"/>
            <w:szCs w:val="28"/>
          </w:rPr>
          <w:t xml:space="preserve"> виде</w:t>
        </w:r>
        <w:r w:rsidRPr="00CD2C94">
          <w:rPr>
            <w:sz w:val="28"/>
            <w:szCs w:val="28"/>
          </w:rPr>
          <w:t>;</w:t>
        </w:r>
      </w:moveTo>
    </w:p>
    <w:p w14:paraId="74C9A651" w14:textId="77777777" w:rsidR="0073710F" w:rsidRDefault="0073710F" w:rsidP="0073710F">
      <w:pPr>
        <w:tabs>
          <w:tab w:val="left" w:pos="1134"/>
        </w:tabs>
        <w:spacing w:line="360" w:lineRule="auto"/>
        <w:ind w:firstLine="709"/>
        <w:jc w:val="both"/>
        <w:rPr>
          <w:moveTo w:id="211" w:author="Gleb Radchenko" w:date="2024-05-11T12:12:00Z"/>
          <w:b/>
          <w:sz w:val="28"/>
          <w:szCs w:val="28"/>
        </w:rPr>
      </w:pPr>
    </w:p>
    <w:p w14:paraId="76FE7ABB" w14:textId="77777777" w:rsidR="0073710F" w:rsidRDefault="0073710F" w:rsidP="0073710F">
      <w:pPr>
        <w:keepNext/>
        <w:tabs>
          <w:tab w:val="left" w:pos="1134"/>
        </w:tabs>
        <w:spacing w:line="360" w:lineRule="auto"/>
        <w:ind w:firstLine="709"/>
        <w:jc w:val="both"/>
        <w:rPr>
          <w:moveTo w:id="212" w:author="Gleb Radchenko" w:date="2024-05-11T12:12:00Z"/>
          <w:b/>
          <w:sz w:val="28"/>
          <w:szCs w:val="28"/>
        </w:rPr>
      </w:pPr>
      <w:moveTo w:id="213" w:author="Gleb Radchenko" w:date="2024-05-11T12:12:00Z">
        <w:r w:rsidRPr="00DE5D4E">
          <w:rPr>
            <w:b/>
            <w:sz w:val="28"/>
            <w:szCs w:val="28"/>
          </w:rPr>
          <w:lastRenderedPageBreak/>
          <w:t>Диаграмма вариантов использования</w:t>
        </w:r>
      </w:moveTo>
    </w:p>
    <w:p w14:paraId="1BB73F6A" w14:textId="77777777" w:rsidR="0073710F" w:rsidRDefault="0073710F" w:rsidP="0073710F">
      <w:pPr>
        <w:tabs>
          <w:tab w:val="left" w:pos="1134"/>
        </w:tabs>
        <w:spacing w:line="360" w:lineRule="auto"/>
        <w:ind w:firstLine="709"/>
        <w:jc w:val="both"/>
        <w:rPr>
          <w:moveTo w:id="214" w:author="Gleb Radchenko" w:date="2024-05-11T12:12:00Z"/>
          <w:sz w:val="28"/>
          <w:szCs w:val="28"/>
        </w:rPr>
      </w:pPr>
      <w:moveTo w:id="215" w:author="Gleb Radchenko" w:date="2024-05-11T12:12:00Z">
        <w:r>
          <w:rPr>
            <w:sz w:val="28"/>
            <w:szCs w:val="28"/>
          </w:rPr>
          <w:t xml:space="preserve">При проектировании приложения был использован язык графического моделирования </w:t>
        </w:r>
        <w:r>
          <w:rPr>
            <w:sz w:val="28"/>
            <w:szCs w:val="28"/>
            <w:lang w:val="en-US"/>
          </w:rPr>
          <w:t>UML</w:t>
        </w:r>
        <w:r w:rsidRPr="00F66471">
          <w:rPr>
            <w:sz w:val="28"/>
            <w:szCs w:val="28"/>
          </w:rPr>
          <w:t xml:space="preserve">. </w:t>
        </w:r>
        <w:r>
          <w:rPr>
            <w:sz w:val="28"/>
            <w:szCs w:val="28"/>
          </w:rPr>
          <w:t xml:space="preserve">На рисунке 15 представлена диаграмма вариантов использования приложения </w:t>
        </w:r>
        <w:proofErr w:type="spellStart"/>
        <w:r>
          <w:rPr>
            <w:sz w:val="28"/>
            <w:szCs w:val="28"/>
            <w:lang w:val="en-US"/>
          </w:rPr>
          <w:t>MusicApp</w:t>
        </w:r>
        <w:proofErr w:type="spellEnd"/>
        <w:r>
          <w:rPr>
            <w:sz w:val="28"/>
            <w:szCs w:val="28"/>
          </w:rPr>
          <w:t>.</w:t>
        </w:r>
      </w:moveTo>
    </w:p>
    <w:p w14:paraId="60087323" w14:textId="77777777" w:rsidR="0073710F" w:rsidRPr="00331E4A" w:rsidRDefault="0073710F" w:rsidP="0073710F">
      <w:pPr>
        <w:tabs>
          <w:tab w:val="left" w:pos="1134"/>
        </w:tabs>
        <w:spacing w:line="360" w:lineRule="auto"/>
        <w:jc w:val="center"/>
        <w:rPr>
          <w:moveTo w:id="216" w:author="Gleb Radchenko" w:date="2024-05-11T12:12:00Z"/>
          <w:sz w:val="28"/>
          <w:szCs w:val="28"/>
        </w:rPr>
      </w:pPr>
      <w:moveTo w:id="217" w:author="Gleb Radchenko" w:date="2024-05-11T12:12:00Z">
        <w:r>
          <w:rPr>
            <w:noProof/>
            <w:sz w:val="28"/>
            <w:szCs w:val="28"/>
          </w:rPr>
          <w:drawing>
            <wp:inline distT="0" distB="0" distL="0" distR="0" wp14:anchorId="1EE8D1AD" wp14:editId="64C0A7B2">
              <wp:extent cx="4975860" cy="3057932"/>
              <wp:effectExtent l="0" t="0" r="0" b="9525"/>
              <wp:docPr id="522949947" name="Рисунок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9947" name="Рисунок 2"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09909" cy="3078857"/>
                      </a:xfrm>
                      <a:prstGeom prst="rect">
                        <a:avLst/>
                      </a:prstGeom>
                    </pic:spPr>
                  </pic:pic>
                </a:graphicData>
              </a:graphic>
            </wp:inline>
          </w:drawing>
        </w:r>
      </w:moveTo>
    </w:p>
    <w:p w14:paraId="3F35F74E" w14:textId="77777777" w:rsidR="0073710F" w:rsidRDefault="0073710F" w:rsidP="0073710F">
      <w:pPr>
        <w:tabs>
          <w:tab w:val="left" w:pos="1134"/>
        </w:tabs>
        <w:spacing w:line="360" w:lineRule="auto"/>
        <w:jc w:val="center"/>
        <w:rPr>
          <w:moveTo w:id="218" w:author="Gleb Radchenko" w:date="2024-05-11T12:12:00Z"/>
          <w:sz w:val="28"/>
          <w:szCs w:val="28"/>
        </w:rPr>
      </w:pPr>
      <w:moveTo w:id="219" w:author="Gleb Radchenko" w:date="2024-05-11T12:12:00Z">
        <w:r>
          <w:rPr>
            <w:sz w:val="28"/>
            <w:szCs w:val="28"/>
          </w:rPr>
          <w:t>Рисунок 15 – Диаграмма вариантов использования приложения</w:t>
        </w:r>
      </w:moveTo>
    </w:p>
    <w:p w14:paraId="145D5344" w14:textId="77777777" w:rsidR="0073710F" w:rsidRDefault="0073710F" w:rsidP="0073710F">
      <w:pPr>
        <w:tabs>
          <w:tab w:val="left" w:pos="1134"/>
        </w:tabs>
        <w:spacing w:line="360" w:lineRule="auto"/>
        <w:ind w:firstLine="709"/>
        <w:jc w:val="both"/>
        <w:rPr>
          <w:moveTo w:id="220" w:author="Gleb Radchenko" w:date="2024-05-11T12:12:00Z"/>
          <w:sz w:val="28"/>
          <w:szCs w:val="28"/>
        </w:rPr>
      </w:pPr>
    </w:p>
    <w:p w14:paraId="5B5008B4" w14:textId="77777777" w:rsidR="0073710F" w:rsidRDefault="0073710F" w:rsidP="0073710F">
      <w:pPr>
        <w:tabs>
          <w:tab w:val="left" w:pos="1134"/>
        </w:tabs>
        <w:spacing w:line="360" w:lineRule="auto"/>
        <w:ind w:firstLine="709"/>
        <w:jc w:val="both"/>
        <w:rPr>
          <w:moveTo w:id="221" w:author="Gleb Radchenko" w:date="2024-05-11T12:12:00Z"/>
          <w:sz w:val="28"/>
          <w:szCs w:val="28"/>
        </w:rPr>
      </w:pPr>
      <w:commentRangeStart w:id="222"/>
      <w:moveTo w:id="223" w:author="Gleb Radchenko" w:date="2024-05-11T12:12:00Z">
        <w:r>
          <w:rPr>
            <w:sz w:val="28"/>
            <w:szCs w:val="28"/>
          </w:rPr>
          <w:t xml:space="preserve">С приложением </w:t>
        </w:r>
        <w:proofErr w:type="spellStart"/>
        <w:r>
          <w:rPr>
            <w:sz w:val="28"/>
            <w:szCs w:val="28"/>
            <w:lang w:val="en-US"/>
          </w:rPr>
          <w:t>MusicApp</w:t>
        </w:r>
        <w:proofErr w:type="spellEnd"/>
        <w:r>
          <w:rPr>
            <w:sz w:val="28"/>
            <w:szCs w:val="28"/>
          </w:rPr>
          <w:t xml:space="preserve"> взаимодействует 1 актер – пользователь, это человек, который использует приложение для генерации мелодий.</w:t>
        </w:r>
      </w:moveTo>
    </w:p>
    <w:p w14:paraId="286AD9A7" w14:textId="77777777" w:rsidR="0073710F" w:rsidRDefault="0073710F" w:rsidP="0073710F">
      <w:pPr>
        <w:tabs>
          <w:tab w:val="left" w:pos="1134"/>
        </w:tabs>
        <w:spacing w:line="360" w:lineRule="auto"/>
        <w:ind w:firstLine="709"/>
        <w:jc w:val="both"/>
        <w:rPr>
          <w:moveTo w:id="224" w:author="Gleb Radchenko" w:date="2024-05-11T12:12:00Z"/>
          <w:sz w:val="28"/>
          <w:szCs w:val="28"/>
        </w:rPr>
      </w:pPr>
      <w:moveTo w:id="225" w:author="Gleb Radchenko" w:date="2024-05-11T12:12:00Z">
        <w:r>
          <w:rPr>
            <w:sz w:val="28"/>
            <w:szCs w:val="28"/>
          </w:rPr>
          <w:t xml:space="preserve">Пользователь может сгенерировать партитуру, то есть создать </w:t>
        </w:r>
        <w:r>
          <w:rPr>
            <w:sz w:val="28"/>
            <w:szCs w:val="28"/>
            <w:lang w:val="en-US"/>
          </w:rPr>
          <w:t>midi</w:t>
        </w:r>
        <w:r w:rsidRPr="001517FE">
          <w:rPr>
            <w:sz w:val="28"/>
            <w:szCs w:val="28"/>
          </w:rPr>
          <w:t xml:space="preserve"> </w:t>
        </w:r>
        <w:r>
          <w:rPr>
            <w:sz w:val="28"/>
            <w:szCs w:val="28"/>
          </w:rPr>
          <w:t>файл со сгенерированной мелодией.</w:t>
        </w:r>
      </w:moveTo>
    </w:p>
    <w:p w14:paraId="262CA39A" w14:textId="77777777" w:rsidR="0073710F" w:rsidRDefault="0073710F" w:rsidP="0073710F">
      <w:pPr>
        <w:tabs>
          <w:tab w:val="left" w:pos="1134"/>
        </w:tabs>
        <w:spacing w:line="360" w:lineRule="auto"/>
        <w:ind w:firstLine="709"/>
        <w:jc w:val="both"/>
        <w:rPr>
          <w:moveTo w:id="226" w:author="Gleb Radchenko" w:date="2024-05-11T12:12:00Z"/>
          <w:sz w:val="28"/>
          <w:szCs w:val="28"/>
        </w:rPr>
      </w:pPr>
      <w:moveTo w:id="227" w:author="Gleb Radchenko" w:date="2024-05-11T12:12:00Z">
        <w:r>
          <w:rPr>
            <w:sz w:val="28"/>
            <w:szCs w:val="28"/>
          </w:rPr>
          <w:t>Пользователь может просмотреть когда-либо сгенерированные им мелодии.</w:t>
        </w:r>
      </w:moveTo>
    </w:p>
    <w:p w14:paraId="198D0CCF" w14:textId="77777777" w:rsidR="0073710F" w:rsidRDefault="0073710F" w:rsidP="0073710F">
      <w:pPr>
        <w:tabs>
          <w:tab w:val="left" w:pos="1134"/>
        </w:tabs>
        <w:spacing w:line="360" w:lineRule="auto"/>
        <w:ind w:firstLine="709"/>
        <w:jc w:val="both"/>
        <w:rPr>
          <w:moveTo w:id="228" w:author="Gleb Radchenko" w:date="2024-05-11T12:12:00Z"/>
          <w:sz w:val="28"/>
          <w:szCs w:val="28"/>
        </w:rPr>
      </w:pPr>
      <w:moveTo w:id="229" w:author="Gleb Radchenko" w:date="2024-05-11T12:12:00Z">
        <w:r>
          <w:rPr>
            <w:sz w:val="28"/>
            <w:szCs w:val="28"/>
          </w:rPr>
          <w:t xml:space="preserve">Пользователь может скачать сгенерированный </w:t>
        </w:r>
        <w:r>
          <w:rPr>
            <w:sz w:val="28"/>
            <w:szCs w:val="28"/>
            <w:lang w:val="en-US"/>
          </w:rPr>
          <w:t>midi</w:t>
        </w:r>
        <w:r w:rsidRPr="001517FE">
          <w:rPr>
            <w:sz w:val="28"/>
            <w:szCs w:val="28"/>
          </w:rPr>
          <w:t xml:space="preserve"> </w:t>
        </w:r>
        <w:r>
          <w:rPr>
            <w:sz w:val="28"/>
            <w:szCs w:val="28"/>
          </w:rPr>
          <w:t>файл.</w:t>
        </w:r>
      </w:moveTo>
    </w:p>
    <w:p w14:paraId="53312E13" w14:textId="77777777" w:rsidR="0073710F" w:rsidRDefault="0073710F" w:rsidP="0073710F">
      <w:pPr>
        <w:tabs>
          <w:tab w:val="left" w:pos="1134"/>
        </w:tabs>
        <w:spacing w:line="360" w:lineRule="auto"/>
        <w:ind w:firstLine="709"/>
        <w:jc w:val="both"/>
        <w:rPr>
          <w:ins w:id="230" w:author="Gleb Radchenko" w:date="2024-05-11T12:18:00Z"/>
          <w:sz w:val="28"/>
          <w:szCs w:val="28"/>
        </w:rPr>
      </w:pPr>
      <w:moveTo w:id="231" w:author="Gleb Radchenko" w:date="2024-05-11T12:12:00Z">
        <w:r>
          <w:rPr>
            <w:sz w:val="28"/>
            <w:szCs w:val="28"/>
          </w:rPr>
          <w:t>Пользователь может настроить генерацию, то есть зафиксировать какие-либо из векторов шумов, тем самым управляя характеристиками мелодии.</w:t>
        </w:r>
      </w:moveTo>
      <w:commentRangeEnd w:id="222"/>
      <w:r w:rsidR="00831BF1">
        <w:rPr>
          <w:rStyle w:val="CommentReference"/>
        </w:rPr>
        <w:commentReference w:id="222"/>
      </w:r>
    </w:p>
    <w:p w14:paraId="7E3DDD90" w14:textId="2AA77A77" w:rsidR="00831BF1" w:rsidRPr="00831BF1" w:rsidRDefault="00831BF1" w:rsidP="00831BF1">
      <w:pPr>
        <w:pStyle w:val="Heading11"/>
        <w:numPr>
          <w:ilvl w:val="0"/>
          <w:numId w:val="0"/>
        </w:numPr>
        <w:tabs>
          <w:tab w:val="left" w:pos="567"/>
        </w:tabs>
        <w:spacing w:before="0" w:after="0" w:line="360" w:lineRule="auto"/>
        <w:rPr>
          <w:ins w:id="232" w:author="Gleb Radchenko" w:date="2024-05-11T12:18:00Z"/>
          <w:szCs w:val="28"/>
        </w:rPr>
      </w:pPr>
      <w:ins w:id="233" w:author="Gleb Radchenko" w:date="2024-05-11T12:18:00Z">
        <w:r>
          <w:rPr>
            <w:szCs w:val="28"/>
          </w:rPr>
          <w:t>2</w:t>
        </w:r>
        <w:r w:rsidRPr="00373A6B">
          <w:rPr>
            <w:szCs w:val="28"/>
          </w:rPr>
          <w:t>.</w:t>
        </w:r>
        <w:r>
          <w:rPr>
            <w:szCs w:val="28"/>
          </w:rPr>
          <w:t>2</w:t>
        </w:r>
        <w:r w:rsidRPr="00373A6B">
          <w:rPr>
            <w:szCs w:val="28"/>
          </w:rPr>
          <w:t xml:space="preserve">. </w:t>
        </w:r>
        <w:r>
          <w:rPr>
            <w:szCs w:val="28"/>
          </w:rPr>
          <w:t>Проектирование приложения</w:t>
        </w:r>
      </w:ins>
    </w:p>
    <w:p w14:paraId="3741C592" w14:textId="2D4B4825" w:rsidR="00831BF1" w:rsidRPr="00831BF1" w:rsidRDefault="00831BF1" w:rsidP="00831BF1">
      <w:pPr>
        <w:tabs>
          <w:tab w:val="left" w:pos="1134"/>
        </w:tabs>
        <w:spacing w:line="360" w:lineRule="auto"/>
        <w:ind w:firstLine="709"/>
        <w:jc w:val="both"/>
        <w:rPr>
          <w:ins w:id="234" w:author="Gleb Radchenko" w:date="2024-05-11T12:20:00Z"/>
          <w:b/>
          <w:sz w:val="28"/>
          <w:szCs w:val="28"/>
          <w:lang w:val="en-US"/>
          <w:rPrChange w:id="235" w:author="Gleb Radchenko" w:date="2024-05-11T12:21:00Z">
            <w:rPr>
              <w:ins w:id="236" w:author="Gleb Radchenko" w:date="2024-05-11T12:20:00Z"/>
              <w:b/>
              <w:sz w:val="28"/>
              <w:szCs w:val="28"/>
            </w:rPr>
          </w:rPrChange>
        </w:rPr>
      </w:pPr>
      <w:ins w:id="237" w:author="Gleb Radchenko" w:date="2024-05-11T12:20:00Z">
        <w:r>
          <w:rPr>
            <w:b/>
            <w:sz w:val="28"/>
            <w:szCs w:val="28"/>
          </w:rPr>
          <w:t xml:space="preserve">Компоненты </w:t>
        </w:r>
      </w:ins>
      <w:ins w:id="238" w:author="Gleb Radchenko" w:date="2024-05-11T12:21:00Z">
        <w:r>
          <w:rPr>
            <w:b/>
            <w:sz w:val="28"/>
            <w:szCs w:val="28"/>
          </w:rPr>
          <w:t xml:space="preserve">приложения </w:t>
        </w:r>
        <w:proofErr w:type="spellStart"/>
        <w:r>
          <w:rPr>
            <w:b/>
            <w:sz w:val="28"/>
            <w:szCs w:val="28"/>
            <w:lang w:val="en-US"/>
          </w:rPr>
          <w:t>MusicApp</w:t>
        </w:r>
      </w:ins>
      <w:proofErr w:type="spellEnd"/>
    </w:p>
    <w:p w14:paraId="606DE93F" w14:textId="50A96C25" w:rsidR="00831BF1" w:rsidDel="00831BF1" w:rsidRDefault="00831BF1" w:rsidP="0073710F">
      <w:pPr>
        <w:tabs>
          <w:tab w:val="left" w:pos="1134"/>
        </w:tabs>
        <w:spacing w:line="360" w:lineRule="auto"/>
        <w:ind w:firstLine="709"/>
        <w:jc w:val="both"/>
        <w:rPr>
          <w:del w:id="239" w:author="Gleb Radchenko" w:date="2024-05-11T12:18:00Z"/>
          <w:sz w:val="28"/>
          <w:szCs w:val="28"/>
        </w:rPr>
      </w:pPr>
    </w:p>
    <w:p w14:paraId="121C5619" w14:textId="77777777" w:rsidR="00831BF1" w:rsidRDefault="00831BF1" w:rsidP="0073710F">
      <w:pPr>
        <w:tabs>
          <w:tab w:val="left" w:pos="1134"/>
        </w:tabs>
        <w:spacing w:line="360" w:lineRule="auto"/>
        <w:ind w:firstLine="709"/>
        <w:jc w:val="both"/>
        <w:rPr>
          <w:ins w:id="240" w:author="Gleb Radchenko" w:date="2024-05-11T12:20:00Z"/>
          <w:moveTo w:id="241" w:author="Gleb Radchenko" w:date="2024-05-11T12:12:00Z"/>
          <w:sz w:val="28"/>
          <w:szCs w:val="28"/>
        </w:rPr>
      </w:pPr>
      <w:commentRangeStart w:id="242"/>
    </w:p>
    <w:p w14:paraId="20C176AE" w14:textId="77777777" w:rsidR="0073710F" w:rsidRDefault="0073710F" w:rsidP="0073710F">
      <w:pPr>
        <w:tabs>
          <w:tab w:val="left" w:pos="1134"/>
        </w:tabs>
        <w:spacing w:line="360" w:lineRule="auto"/>
        <w:ind w:firstLine="709"/>
        <w:jc w:val="both"/>
        <w:rPr>
          <w:moveTo w:id="243" w:author="Gleb Radchenko" w:date="2024-05-11T12:12:00Z"/>
          <w:b/>
          <w:sz w:val="28"/>
          <w:szCs w:val="28"/>
        </w:rPr>
      </w:pPr>
      <w:moveTo w:id="244" w:author="Gleb Radchenko" w:date="2024-05-11T12:12:00Z">
        <w:r w:rsidRPr="00CD2C94">
          <w:rPr>
            <w:b/>
            <w:sz w:val="28"/>
            <w:szCs w:val="28"/>
          </w:rPr>
          <w:lastRenderedPageBreak/>
          <w:t>Проектирование базы данных</w:t>
        </w:r>
      </w:moveTo>
      <w:commentRangeEnd w:id="242"/>
      <w:r w:rsidR="00831BF1">
        <w:rPr>
          <w:rStyle w:val="CommentReference"/>
        </w:rPr>
        <w:commentReference w:id="242"/>
      </w:r>
    </w:p>
    <w:p w14:paraId="38F2BAA4" w14:textId="77777777" w:rsidR="0073710F" w:rsidRDefault="0073710F" w:rsidP="0073710F">
      <w:pPr>
        <w:tabs>
          <w:tab w:val="left" w:pos="1134"/>
        </w:tabs>
        <w:spacing w:line="360" w:lineRule="auto"/>
        <w:ind w:firstLine="709"/>
        <w:jc w:val="both"/>
        <w:rPr>
          <w:moveTo w:id="245" w:author="Gleb Radchenko" w:date="2024-05-11T12:12:00Z"/>
          <w:sz w:val="28"/>
          <w:szCs w:val="28"/>
        </w:rPr>
      </w:pPr>
      <w:moveTo w:id="246" w:author="Gleb Radchenko" w:date="2024-05-11T12:12:00Z">
        <w:r>
          <w:rPr>
            <w:sz w:val="28"/>
            <w:szCs w:val="28"/>
          </w:rPr>
          <w:t xml:space="preserve">На рисунке 16 показана схема базы данных приложения </w:t>
        </w:r>
        <w:proofErr w:type="spellStart"/>
        <w:r>
          <w:rPr>
            <w:sz w:val="28"/>
            <w:szCs w:val="28"/>
            <w:lang w:val="en-US"/>
          </w:rPr>
          <w:t>MusicApp</w:t>
        </w:r>
        <w:proofErr w:type="spellEnd"/>
        <w:r>
          <w:rPr>
            <w:sz w:val="28"/>
            <w:szCs w:val="28"/>
          </w:rPr>
          <w:t>.</w:t>
        </w:r>
      </w:moveTo>
    </w:p>
    <w:p w14:paraId="52EEFFB7" w14:textId="77777777" w:rsidR="0073710F" w:rsidRPr="009F519D" w:rsidRDefault="0073710F" w:rsidP="0073710F">
      <w:pPr>
        <w:tabs>
          <w:tab w:val="left" w:pos="1134"/>
        </w:tabs>
        <w:spacing w:line="360" w:lineRule="auto"/>
        <w:jc w:val="center"/>
        <w:rPr>
          <w:moveTo w:id="247" w:author="Gleb Radchenko" w:date="2024-05-11T12:12:00Z"/>
          <w:sz w:val="28"/>
          <w:szCs w:val="28"/>
        </w:rPr>
      </w:pPr>
      <w:moveTo w:id="248" w:author="Gleb Radchenko" w:date="2024-05-11T12:12:00Z">
        <w:r w:rsidRPr="00D00E50">
          <w:rPr>
            <w:noProof/>
            <w:sz w:val="28"/>
            <w:szCs w:val="28"/>
          </w:rPr>
          <w:drawing>
            <wp:inline distT="0" distB="0" distL="0" distR="0" wp14:anchorId="4DEE4D4D" wp14:editId="4A18638E">
              <wp:extent cx="4861560" cy="3619637"/>
              <wp:effectExtent l="0" t="0" r="0" b="0"/>
              <wp:docPr id="896676928" name="Рисунок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76928" name="Рисунок 16" descr="A screenshot of a computer&#10;&#10;Description automatically generated"/>
                      <pic:cNvPicPr/>
                    </pic:nvPicPr>
                    <pic:blipFill>
                      <a:blip r:embed="rId23"/>
                      <a:stretch>
                        <a:fillRect/>
                      </a:stretch>
                    </pic:blipFill>
                    <pic:spPr>
                      <a:xfrm>
                        <a:off x="0" y="0"/>
                        <a:ext cx="4911795" cy="3657039"/>
                      </a:xfrm>
                      <a:prstGeom prst="rect">
                        <a:avLst/>
                      </a:prstGeom>
                    </pic:spPr>
                  </pic:pic>
                </a:graphicData>
              </a:graphic>
            </wp:inline>
          </w:drawing>
        </w:r>
      </w:moveTo>
    </w:p>
    <w:p w14:paraId="35D4FD07" w14:textId="77777777" w:rsidR="0073710F" w:rsidRDefault="0073710F" w:rsidP="0073710F">
      <w:pPr>
        <w:tabs>
          <w:tab w:val="left" w:pos="1134"/>
        </w:tabs>
        <w:spacing w:line="360" w:lineRule="auto"/>
        <w:jc w:val="center"/>
        <w:rPr>
          <w:moveTo w:id="249" w:author="Gleb Radchenko" w:date="2024-05-11T12:12:00Z"/>
          <w:sz w:val="28"/>
          <w:szCs w:val="28"/>
        </w:rPr>
      </w:pPr>
      <w:moveTo w:id="250" w:author="Gleb Radchenko" w:date="2024-05-11T12:12:00Z">
        <w:r>
          <w:rPr>
            <w:sz w:val="28"/>
            <w:szCs w:val="28"/>
          </w:rPr>
          <w:t>Рисунок 16 – Схема базы данных</w:t>
        </w:r>
      </w:moveTo>
    </w:p>
    <w:p w14:paraId="46FBBE73" w14:textId="77777777" w:rsidR="0073710F" w:rsidRDefault="0073710F" w:rsidP="0073710F">
      <w:pPr>
        <w:tabs>
          <w:tab w:val="left" w:pos="1134"/>
        </w:tabs>
        <w:spacing w:line="360" w:lineRule="auto"/>
        <w:ind w:firstLine="709"/>
        <w:jc w:val="both"/>
        <w:rPr>
          <w:moveTo w:id="251" w:author="Gleb Radchenko" w:date="2024-05-11T12:12:00Z"/>
          <w:sz w:val="28"/>
          <w:szCs w:val="28"/>
        </w:rPr>
      </w:pPr>
    </w:p>
    <w:p w14:paraId="42C61180" w14:textId="77777777" w:rsidR="0073710F" w:rsidRDefault="0073710F" w:rsidP="0073710F">
      <w:pPr>
        <w:tabs>
          <w:tab w:val="left" w:pos="1134"/>
        </w:tabs>
        <w:spacing w:line="360" w:lineRule="auto"/>
        <w:ind w:firstLine="709"/>
        <w:jc w:val="both"/>
        <w:rPr>
          <w:moveTo w:id="252" w:author="Gleb Radchenko" w:date="2024-05-11T12:12:00Z"/>
          <w:sz w:val="28"/>
          <w:szCs w:val="28"/>
        </w:rPr>
      </w:pPr>
      <w:moveTo w:id="253" w:author="Gleb Radchenko" w:date="2024-05-11T12:12:00Z">
        <w:r>
          <w:rPr>
            <w:sz w:val="28"/>
            <w:szCs w:val="28"/>
          </w:rPr>
          <w:t xml:space="preserve">Таблица </w:t>
        </w:r>
        <w:r>
          <w:rPr>
            <w:sz w:val="28"/>
            <w:szCs w:val="28"/>
            <w:lang w:val="en-US"/>
          </w:rPr>
          <w:t>user</w:t>
        </w:r>
        <w:r w:rsidRPr="000B47EC">
          <w:rPr>
            <w:sz w:val="28"/>
            <w:szCs w:val="28"/>
          </w:rPr>
          <w:t xml:space="preserve"> </w:t>
        </w:r>
        <w:r>
          <w:rPr>
            <w:sz w:val="28"/>
            <w:szCs w:val="28"/>
          </w:rPr>
          <w:t xml:space="preserve">содержит информацию о существующих в приложении пользователях, описание полей таблицы </w:t>
        </w:r>
        <w:r>
          <w:rPr>
            <w:sz w:val="28"/>
            <w:szCs w:val="28"/>
            <w:lang w:val="en-US"/>
          </w:rPr>
          <w:t>user</w:t>
        </w:r>
        <w:r w:rsidRPr="000B47EC">
          <w:rPr>
            <w:sz w:val="28"/>
            <w:szCs w:val="28"/>
          </w:rPr>
          <w:t>:</w:t>
        </w:r>
      </w:moveTo>
    </w:p>
    <w:p w14:paraId="439A3F88" w14:textId="77777777" w:rsidR="0073710F" w:rsidRPr="000B47EC" w:rsidRDefault="0073710F" w:rsidP="0073710F">
      <w:pPr>
        <w:pStyle w:val="ListParagraph"/>
        <w:numPr>
          <w:ilvl w:val="0"/>
          <w:numId w:val="31"/>
        </w:numPr>
        <w:tabs>
          <w:tab w:val="left" w:pos="1134"/>
        </w:tabs>
        <w:spacing w:line="360" w:lineRule="auto"/>
        <w:ind w:left="0" w:firstLine="709"/>
        <w:jc w:val="both"/>
        <w:rPr>
          <w:moveTo w:id="254" w:author="Gleb Radchenko" w:date="2024-05-11T12:12:00Z"/>
          <w:sz w:val="28"/>
          <w:szCs w:val="28"/>
        </w:rPr>
      </w:pPr>
      <w:proofErr w:type="spellStart"/>
      <w:moveTo w:id="255" w:author="Gleb Radchenko" w:date="2024-05-11T12:12:00Z">
        <w:r>
          <w:rPr>
            <w:sz w:val="28"/>
            <w:szCs w:val="28"/>
            <w:lang w:val="en-US"/>
          </w:rPr>
          <w:t>user_id</w:t>
        </w:r>
        <w:proofErr w:type="spellEnd"/>
        <w:r>
          <w:rPr>
            <w:sz w:val="28"/>
            <w:szCs w:val="28"/>
            <w:lang w:val="en-US"/>
          </w:rPr>
          <w:t xml:space="preserve"> –</w:t>
        </w:r>
        <w:r>
          <w:rPr>
            <w:sz w:val="28"/>
            <w:szCs w:val="28"/>
          </w:rPr>
          <w:t xml:space="preserve"> </w:t>
        </w:r>
        <w:proofErr w:type="gramStart"/>
        <w:r>
          <w:rPr>
            <w:sz w:val="28"/>
            <w:szCs w:val="28"/>
          </w:rPr>
          <w:t>идентификатор</w:t>
        </w:r>
        <w:r>
          <w:rPr>
            <w:sz w:val="28"/>
            <w:szCs w:val="28"/>
            <w:lang w:val="en-US"/>
          </w:rPr>
          <w:t>;</w:t>
        </w:r>
        <w:proofErr w:type="gramEnd"/>
      </w:moveTo>
    </w:p>
    <w:p w14:paraId="0F840AB1" w14:textId="77777777" w:rsidR="0073710F" w:rsidRPr="000B47EC" w:rsidRDefault="0073710F" w:rsidP="0073710F">
      <w:pPr>
        <w:pStyle w:val="ListParagraph"/>
        <w:numPr>
          <w:ilvl w:val="0"/>
          <w:numId w:val="31"/>
        </w:numPr>
        <w:tabs>
          <w:tab w:val="left" w:pos="1134"/>
        </w:tabs>
        <w:spacing w:line="360" w:lineRule="auto"/>
        <w:ind w:left="0" w:firstLine="709"/>
        <w:jc w:val="both"/>
        <w:rPr>
          <w:moveTo w:id="256" w:author="Gleb Radchenko" w:date="2024-05-11T12:12:00Z"/>
          <w:sz w:val="28"/>
          <w:szCs w:val="28"/>
        </w:rPr>
      </w:pPr>
      <w:moveTo w:id="257" w:author="Gleb Radchenko" w:date="2024-05-11T12:12:00Z">
        <w:r>
          <w:rPr>
            <w:sz w:val="28"/>
            <w:szCs w:val="28"/>
            <w:lang w:val="en-US"/>
          </w:rPr>
          <w:t>user</w:t>
        </w:r>
        <w:r w:rsidRPr="000B47EC">
          <w:rPr>
            <w:sz w:val="28"/>
            <w:szCs w:val="28"/>
          </w:rPr>
          <w:t>_</w:t>
        </w:r>
        <w:r>
          <w:rPr>
            <w:sz w:val="28"/>
            <w:szCs w:val="28"/>
            <w:lang w:val="en-US"/>
          </w:rPr>
          <w:t>name</w:t>
        </w:r>
        <w:r w:rsidRPr="000B47EC">
          <w:rPr>
            <w:sz w:val="28"/>
            <w:szCs w:val="28"/>
          </w:rPr>
          <w:t xml:space="preserve"> – </w:t>
        </w:r>
        <w:r>
          <w:rPr>
            <w:sz w:val="28"/>
            <w:szCs w:val="28"/>
          </w:rPr>
          <w:t xml:space="preserve">имя пользователя для представления в </w:t>
        </w:r>
        <w:proofErr w:type="gramStart"/>
        <w:r>
          <w:rPr>
            <w:sz w:val="28"/>
            <w:szCs w:val="28"/>
          </w:rPr>
          <w:t>системе</w:t>
        </w:r>
        <w:r w:rsidRPr="000B47EC">
          <w:rPr>
            <w:sz w:val="28"/>
            <w:szCs w:val="28"/>
          </w:rPr>
          <w:t>;</w:t>
        </w:r>
        <w:proofErr w:type="gramEnd"/>
      </w:moveTo>
    </w:p>
    <w:p w14:paraId="579AEA50" w14:textId="77777777" w:rsidR="0073710F" w:rsidRPr="000B47EC" w:rsidRDefault="0073710F" w:rsidP="0073710F">
      <w:pPr>
        <w:pStyle w:val="ListParagraph"/>
        <w:numPr>
          <w:ilvl w:val="0"/>
          <w:numId w:val="31"/>
        </w:numPr>
        <w:tabs>
          <w:tab w:val="left" w:pos="1134"/>
        </w:tabs>
        <w:spacing w:line="360" w:lineRule="auto"/>
        <w:ind w:left="0" w:firstLine="709"/>
        <w:jc w:val="both"/>
        <w:rPr>
          <w:moveTo w:id="258" w:author="Gleb Radchenko" w:date="2024-05-11T12:12:00Z"/>
          <w:sz w:val="28"/>
          <w:szCs w:val="28"/>
        </w:rPr>
      </w:pPr>
      <w:moveTo w:id="259" w:author="Gleb Radchenko" w:date="2024-05-11T12:12:00Z">
        <w:r>
          <w:rPr>
            <w:sz w:val="28"/>
            <w:szCs w:val="28"/>
            <w:lang w:val="en-US"/>
          </w:rPr>
          <w:t>user</w:t>
        </w:r>
        <w:r w:rsidRPr="000B47EC">
          <w:rPr>
            <w:sz w:val="28"/>
            <w:szCs w:val="28"/>
          </w:rPr>
          <w:t>_</w:t>
        </w:r>
        <w:r>
          <w:rPr>
            <w:sz w:val="28"/>
            <w:szCs w:val="28"/>
            <w:lang w:val="en-US"/>
          </w:rPr>
          <w:t>login</w:t>
        </w:r>
        <w:r w:rsidRPr="000B47EC">
          <w:rPr>
            <w:sz w:val="28"/>
            <w:szCs w:val="28"/>
          </w:rPr>
          <w:t xml:space="preserve"> – </w:t>
        </w:r>
        <w:r>
          <w:rPr>
            <w:sz w:val="28"/>
            <w:szCs w:val="28"/>
          </w:rPr>
          <w:t xml:space="preserve">логин пользователя для </w:t>
        </w:r>
        <w:proofErr w:type="gramStart"/>
        <w:r>
          <w:rPr>
            <w:sz w:val="28"/>
            <w:szCs w:val="28"/>
          </w:rPr>
          <w:t>авторизации</w:t>
        </w:r>
        <w:r w:rsidRPr="000B47EC">
          <w:rPr>
            <w:sz w:val="28"/>
            <w:szCs w:val="28"/>
          </w:rPr>
          <w:t>;</w:t>
        </w:r>
        <w:proofErr w:type="gramEnd"/>
      </w:moveTo>
    </w:p>
    <w:p w14:paraId="6D1BD9E0" w14:textId="77777777" w:rsidR="0073710F" w:rsidRPr="000B47EC" w:rsidRDefault="0073710F" w:rsidP="0073710F">
      <w:pPr>
        <w:pStyle w:val="ListParagraph"/>
        <w:numPr>
          <w:ilvl w:val="0"/>
          <w:numId w:val="31"/>
        </w:numPr>
        <w:tabs>
          <w:tab w:val="left" w:pos="1134"/>
        </w:tabs>
        <w:spacing w:line="360" w:lineRule="auto"/>
        <w:ind w:left="0" w:firstLine="709"/>
        <w:jc w:val="both"/>
        <w:rPr>
          <w:moveTo w:id="260" w:author="Gleb Radchenko" w:date="2024-05-11T12:12:00Z"/>
          <w:sz w:val="28"/>
          <w:szCs w:val="28"/>
        </w:rPr>
      </w:pPr>
      <w:moveTo w:id="261" w:author="Gleb Radchenko" w:date="2024-05-11T12:12:00Z">
        <w:r>
          <w:rPr>
            <w:sz w:val="28"/>
            <w:szCs w:val="28"/>
            <w:lang w:val="en-US"/>
          </w:rPr>
          <w:t>user</w:t>
        </w:r>
        <w:r w:rsidRPr="000B47EC">
          <w:rPr>
            <w:sz w:val="28"/>
            <w:szCs w:val="28"/>
          </w:rPr>
          <w:t>_</w:t>
        </w:r>
        <w:r>
          <w:rPr>
            <w:sz w:val="28"/>
            <w:szCs w:val="28"/>
            <w:lang w:val="en-US"/>
          </w:rPr>
          <w:t>password</w:t>
        </w:r>
        <w:r w:rsidRPr="000B47EC">
          <w:rPr>
            <w:sz w:val="28"/>
            <w:szCs w:val="28"/>
          </w:rPr>
          <w:t xml:space="preserve"> – </w:t>
        </w:r>
        <w:r>
          <w:rPr>
            <w:sz w:val="28"/>
            <w:szCs w:val="28"/>
          </w:rPr>
          <w:t xml:space="preserve">хэш пароля </w:t>
        </w:r>
        <w:proofErr w:type="gramStart"/>
        <w:r>
          <w:rPr>
            <w:sz w:val="28"/>
            <w:szCs w:val="28"/>
          </w:rPr>
          <w:t>пользователя</w:t>
        </w:r>
        <w:r w:rsidRPr="000B47EC">
          <w:rPr>
            <w:sz w:val="28"/>
            <w:szCs w:val="28"/>
          </w:rPr>
          <w:t>;</w:t>
        </w:r>
        <w:proofErr w:type="gramEnd"/>
      </w:moveTo>
    </w:p>
    <w:p w14:paraId="608245E8" w14:textId="77777777" w:rsidR="0073710F" w:rsidRPr="00D00E50" w:rsidRDefault="0073710F" w:rsidP="0073710F">
      <w:pPr>
        <w:pStyle w:val="ListParagraph"/>
        <w:numPr>
          <w:ilvl w:val="0"/>
          <w:numId w:val="31"/>
        </w:numPr>
        <w:tabs>
          <w:tab w:val="left" w:pos="1134"/>
        </w:tabs>
        <w:spacing w:line="360" w:lineRule="auto"/>
        <w:ind w:left="0" w:firstLine="709"/>
        <w:jc w:val="both"/>
        <w:rPr>
          <w:moveTo w:id="262" w:author="Gleb Radchenko" w:date="2024-05-11T12:12:00Z"/>
          <w:sz w:val="28"/>
          <w:szCs w:val="28"/>
        </w:rPr>
      </w:pPr>
      <w:moveTo w:id="263" w:author="Gleb Radchenko" w:date="2024-05-11T12:12:00Z">
        <w:r>
          <w:rPr>
            <w:sz w:val="28"/>
            <w:szCs w:val="28"/>
            <w:lang w:val="en-US"/>
          </w:rPr>
          <w:t>tariff</w:t>
        </w:r>
        <w:r w:rsidRPr="009F519D">
          <w:rPr>
            <w:sz w:val="28"/>
            <w:szCs w:val="28"/>
          </w:rPr>
          <w:t>_</w:t>
        </w:r>
        <w:r>
          <w:rPr>
            <w:sz w:val="28"/>
            <w:szCs w:val="28"/>
            <w:lang w:val="en-US"/>
          </w:rPr>
          <w:t>id</w:t>
        </w:r>
        <w:r w:rsidRPr="009F519D">
          <w:rPr>
            <w:sz w:val="28"/>
            <w:szCs w:val="28"/>
          </w:rPr>
          <w:t xml:space="preserve"> – </w:t>
        </w:r>
        <w:r>
          <w:rPr>
            <w:sz w:val="28"/>
            <w:szCs w:val="28"/>
          </w:rPr>
          <w:t xml:space="preserve">идентификатор примененного тарифа </w:t>
        </w:r>
        <w:proofErr w:type="gramStart"/>
        <w:r>
          <w:rPr>
            <w:sz w:val="28"/>
            <w:szCs w:val="28"/>
          </w:rPr>
          <w:t>генерации</w:t>
        </w:r>
        <w:r w:rsidRPr="00D00E50">
          <w:rPr>
            <w:sz w:val="28"/>
            <w:szCs w:val="28"/>
          </w:rPr>
          <w:t>;</w:t>
        </w:r>
        <w:proofErr w:type="gramEnd"/>
      </w:moveTo>
    </w:p>
    <w:p w14:paraId="00C0C5E7" w14:textId="77777777" w:rsidR="0073710F" w:rsidRDefault="0073710F" w:rsidP="0073710F">
      <w:pPr>
        <w:pStyle w:val="ListParagraph"/>
        <w:numPr>
          <w:ilvl w:val="0"/>
          <w:numId w:val="31"/>
        </w:numPr>
        <w:tabs>
          <w:tab w:val="left" w:pos="1134"/>
        </w:tabs>
        <w:spacing w:line="360" w:lineRule="auto"/>
        <w:ind w:left="0" w:firstLine="709"/>
        <w:jc w:val="both"/>
        <w:rPr>
          <w:moveTo w:id="264" w:author="Gleb Radchenko" w:date="2024-05-11T12:12:00Z"/>
          <w:sz w:val="28"/>
          <w:szCs w:val="28"/>
        </w:rPr>
      </w:pPr>
      <w:moveTo w:id="265" w:author="Gleb Radchenko" w:date="2024-05-11T12:12:00Z">
        <w:r>
          <w:rPr>
            <w:sz w:val="28"/>
            <w:szCs w:val="28"/>
            <w:lang w:val="en-US"/>
          </w:rPr>
          <w:t>creation</w:t>
        </w:r>
        <w:r w:rsidRPr="00D00E50">
          <w:rPr>
            <w:sz w:val="28"/>
            <w:szCs w:val="28"/>
          </w:rPr>
          <w:t>_</w:t>
        </w:r>
        <w:r>
          <w:rPr>
            <w:sz w:val="28"/>
            <w:szCs w:val="28"/>
            <w:lang w:val="en-US"/>
          </w:rPr>
          <w:t>date</w:t>
        </w:r>
        <w:r w:rsidRPr="00D00E50">
          <w:rPr>
            <w:sz w:val="28"/>
            <w:szCs w:val="28"/>
          </w:rPr>
          <w:t xml:space="preserve"> – </w:t>
        </w:r>
        <w:r>
          <w:rPr>
            <w:sz w:val="28"/>
            <w:szCs w:val="28"/>
          </w:rPr>
          <w:t>дата регистрации пользователя.</w:t>
        </w:r>
      </w:moveTo>
    </w:p>
    <w:p w14:paraId="7E74E29D" w14:textId="77777777" w:rsidR="0073710F" w:rsidRDefault="0073710F" w:rsidP="0073710F">
      <w:pPr>
        <w:pStyle w:val="ListParagraph"/>
        <w:tabs>
          <w:tab w:val="left" w:pos="1134"/>
        </w:tabs>
        <w:spacing w:line="360" w:lineRule="auto"/>
        <w:ind w:left="0" w:firstLine="709"/>
        <w:jc w:val="both"/>
        <w:rPr>
          <w:moveTo w:id="266" w:author="Gleb Radchenko" w:date="2024-05-11T12:12:00Z"/>
          <w:sz w:val="28"/>
          <w:szCs w:val="28"/>
        </w:rPr>
      </w:pPr>
      <w:moveTo w:id="267" w:author="Gleb Radchenko" w:date="2024-05-11T12:12:00Z">
        <w:r>
          <w:rPr>
            <w:sz w:val="28"/>
            <w:szCs w:val="28"/>
          </w:rPr>
          <w:t xml:space="preserve">Таблица </w:t>
        </w:r>
        <w:r>
          <w:rPr>
            <w:sz w:val="28"/>
            <w:szCs w:val="28"/>
            <w:lang w:val="en-US"/>
          </w:rPr>
          <w:t>tariff</w:t>
        </w:r>
        <w:r w:rsidRPr="009F519D">
          <w:rPr>
            <w:sz w:val="28"/>
            <w:szCs w:val="28"/>
          </w:rPr>
          <w:t xml:space="preserve"> </w:t>
        </w:r>
        <w:r>
          <w:rPr>
            <w:sz w:val="28"/>
            <w:szCs w:val="28"/>
          </w:rPr>
          <w:t xml:space="preserve">содержит информацию о существующих в приложении тарифах, описание полей таблицы </w:t>
        </w:r>
        <w:r>
          <w:rPr>
            <w:sz w:val="28"/>
            <w:szCs w:val="28"/>
            <w:lang w:val="en-US"/>
          </w:rPr>
          <w:t>tariff</w:t>
        </w:r>
        <w:r w:rsidRPr="009F519D">
          <w:rPr>
            <w:sz w:val="28"/>
            <w:szCs w:val="28"/>
          </w:rPr>
          <w:t>:</w:t>
        </w:r>
      </w:moveTo>
    </w:p>
    <w:p w14:paraId="6526ADF9" w14:textId="77777777" w:rsidR="0073710F" w:rsidRPr="009F519D" w:rsidRDefault="0073710F" w:rsidP="0073710F">
      <w:pPr>
        <w:pStyle w:val="ListParagraph"/>
        <w:numPr>
          <w:ilvl w:val="0"/>
          <w:numId w:val="32"/>
        </w:numPr>
        <w:tabs>
          <w:tab w:val="left" w:pos="1134"/>
        </w:tabs>
        <w:spacing w:line="360" w:lineRule="auto"/>
        <w:ind w:left="0" w:firstLine="709"/>
        <w:jc w:val="both"/>
        <w:rPr>
          <w:moveTo w:id="268" w:author="Gleb Radchenko" w:date="2024-05-11T12:12:00Z"/>
          <w:sz w:val="28"/>
          <w:szCs w:val="28"/>
        </w:rPr>
      </w:pPr>
      <w:proofErr w:type="spellStart"/>
      <w:moveTo w:id="269" w:author="Gleb Radchenko" w:date="2024-05-11T12:12:00Z">
        <w:r>
          <w:rPr>
            <w:sz w:val="28"/>
            <w:szCs w:val="28"/>
            <w:lang w:val="en-US"/>
          </w:rPr>
          <w:t>tariff_id</w:t>
        </w:r>
        <w:proofErr w:type="spellEnd"/>
        <w:r>
          <w:rPr>
            <w:sz w:val="28"/>
            <w:szCs w:val="28"/>
            <w:lang w:val="en-US"/>
          </w:rPr>
          <w:t xml:space="preserve"> – </w:t>
        </w:r>
        <w:proofErr w:type="gramStart"/>
        <w:r>
          <w:rPr>
            <w:sz w:val="28"/>
            <w:szCs w:val="28"/>
          </w:rPr>
          <w:t>идентификатор</w:t>
        </w:r>
        <w:r>
          <w:rPr>
            <w:sz w:val="28"/>
            <w:szCs w:val="28"/>
            <w:lang w:val="en-US"/>
          </w:rPr>
          <w:t>;</w:t>
        </w:r>
        <w:proofErr w:type="gramEnd"/>
      </w:moveTo>
    </w:p>
    <w:p w14:paraId="17ED2850" w14:textId="77777777" w:rsidR="0073710F" w:rsidRPr="009F519D" w:rsidRDefault="0073710F" w:rsidP="0073710F">
      <w:pPr>
        <w:pStyle w:val="ListParagraph"/>
        <w:numPr>
          <w:ilvl w:val="0"/>
          <w:numId w:val="32"/>
        </w:numPr>
        <w:tabs>
          <w:tab w:val="left" w:pos="1134"/>
        </w:tabs>
        <w:spacing w:line="360" w:lineRule="auto"/>
        <w:ind w:left="0" w:firstLine="709"/>
        <w:jc w:val="both"/>
        <w:rPr>
          <w:moveTo w:id="270" w:author="Gleb Radchenko" w:date="2024-05-11T12:12:00Z"/>
          <w:sz w:val="28"/>
          <w:szCs w:val="28"/>
        </w:rPr>
      </w:pPr>
      <w:moveTo w:id="271" w:author="Gleb Radchenko" w:date="2024-05-11T12:12:00Z">
        <w:r>
          <w:rPr>
            <w:sz w:val="28"/>
            <w:szCs w:val="28"/>
            <w:lang w:val="en-US"/>
          </w:rPr>
          <w:t>count</w:t>
        </w:r>
        <w:r w:rsidRPr="009F519D">
          <w:rPr>
            <w:sz w:val="28"/>
            <w:szCs w:val="28"/>
          </w:rPr>
          <w:t>_</w:t>
        </w:r>
        <w:r>
          <w:rPr>
            <w:sz w:val="28"/>
            <w:szCs w:val="28"/>
            <w:lang w:val="en-US"/>
          </w:rPr>
          <w:t>tokens</w:t>
        </w:r>
        <w:r w:rsidRPr="009F519D">
          <w:rPr>
            <w:sz w:val="28"/>
            <w:szCs w:val="28"/>
          </w:rPr>
          <w:t>_</w:t>
        </w:r>
        <w:r>
          <w:rPr>
            <w:sz w:val="28"/>
            <w:szCs w:val="28"/>
            <w:lang w:val="en-US"/>
          </w:rPr>
          <w:t>per</w:t>
        </w:r>
        <w:r w:rsidRPr="009F519D">
          <w:rPr>
            <w:sz w:val="28"/>
            <w:szCs w:val="28"/>
          </w:rPr>
          <w:t>_</w:t>
        </w:r>
        <w:r>
          <w:rPr>
            <w:sz w:val="28"/>
            <w:szCs w:val="28"/>
            <w:lang w:val="en-US"/>
          </w:rPr>
          <w:t>minute</w:t>
        </w:r>
        <w:r w:rsidRPr="009F519D">
          <w:rPr>
            <w:sz w:val="28"/>
            <w:szCs w:val="28"/>
          </w:rPr>
          <w:t xml:space="preserve"> – </w:t>
        </w:r>
        <w:r>
          <w:rPr>
            <w:sz w:val="28"/>
            <w:szCs w:val="28"/>
          </w:rPr>
          <w:t xml:space="preserve">число токенов начисляемых каждую </w:t>
        </w:r>
        <w:proofErr w:type="gramStart"/>
        <w:r>
          <w:rPr>
            <w:sz w:val="28"/>
            <w:szCs w:val="28"/>
          </w:rPr>
          <w:t>минуту</w:t>
        </w:r>
        <w:r w:rsidRPr="009F519D">
          <w:rPr>
            <w:sz w:val="28"/>
            <w:szCs w:val="28"/>
          </w:rPr>
          <w:t>;</w:t>
        </w:r>
        <w:proofErr w:type="gramEnd"/>
      </w:moveTo>
    </w:p>
    <w:p w14:paraId="00304C66" w14:textId="77777777" w:rsidR="0073710F" w:rsidRPr="009F519D" w:rsidRDefault="0073710F" w:rsidP="0073710F">
      <w:pPr>
        <w:pStyle w:val="ListParagraph"/>
        <w:numPr>
          <w:ilvl w:val="0"/>
          <w:numId w:val="32"/>
        </w:numPr>
        <w:tabs>
          <w:tab w:val="left" w:pos="1134"/>
        </w:tabs>
        <w:spacing w:line="360" w:lineRule="auto"/>
        <w:ind w:left="0" w:firstLine="709"/>
        <w:jc w:val="both"/>
        <w:rPr>
          <w:moveTo w:id="272" w:author="Gleb Radchenko" w:date="2024-05-11T12:12:00Z"/>
          <w:sz w:val="28"/>
          <w:szCs w:val="28"/>
        </w:rPr>
      </w:pPr>
      <w:moveTo w:id="273" w:author="Gleb Radchenko" w:date="2024-05-11T12:12:00Z">
        <w:r>
          <w:rPr>
            <w:sz w:val="28"/>
            <w:szCs w:val="28"/>
            <w:lang w:val="en-US"/>
          </w:rPr>
          <w:lastRenderedPageBreak/>
          <w:t>generation</w:t>
        </w:r>
        <w:r w:rsidRPr="009F519D">
          <w:rPr>
            <w:sz w:val="28"/>
            <w:szCs w:val="28"/>
          </w:rPr>
          <w:t>_</w:t>
        </w:r>
        <w:r>
          <w:rPr>
            <w:sz w:val="28"/>
            <w:szCs w:val="28"/>
            <w:lang w:val="en-US"/>
          </w:rPr>
          <w:t>cost</w:t>
        </w:r>
        <w:r w:rsidRPr="009F519D">
          <w:rPr>
            <w:sz w:val="28"/>
            <w:szCs w:val="28"/>
          </w:rPr>
          <w:t xml:space="preserve"> – </w:t>
        </w:r>
        <w:r>
          <w:rPr>
            <w:sz w:val="28"/>
            <w:szCs w:val="28"/>
          </w:rPr>
          <w:t>цена генерации одной партитуры</w:t>
        </w:r>
        <w:r w:rsidRPr="009F519D">
          <w:rPr>
            <w:sz w:val="28"/>
            <w:szCs w:val="28"/>
          </w:rPr>
          <w:t>.</w:t>
        </w:r>
      </w:moveTo>
    </w:p>
    <w:p w14:paraId="57EF9588" w14:textId="77777777" w:rsidR="0073710F" w:rsidRDefault="0073710F" w:rsidP="0073710F">
      <w:pPr>
        <w:pStyle w:val="ListParagraph"/>
        <w:tabs>
          <w:tab w:val="left" w:pos="1134"/>
        </w:tabs>
        <w:spacing w:line="360" w:lineRule="auto"/>
        <w:ind w:left="0" w:firstLine="709"/>
        <w:jc w:val="both"/>
        <w:rPr>
          <w:moveTo w:id="274" w:author="Gleb Radchenko" w:date="2024-05-11T12:12:00Z"/>
          <w:sz w:val="28"/>
          <w:szCs w:val="28"/>
        </w:rPr>
      </w:pPr>
      <w:moveTo w:id="275" w:author="Gleb Radchenko" w:date="2024-05-11T12:12:00Z">
        <w:r>
          <w:rPr>
            <w:sz w:val="28"/>
            <w:szCs w:val="28"/>
          </w:rPr>
          <w:t xml:space="preserve">Таблица </w:t>
        </w:r>
        <w:r>
          <w:rPr>
            <w:sz w:val="28"/>
            <w:szCs w:val="28"/>
            <w:lang w:val="en-US"/>
          </w:rPr>
          <w:t>files</w:t>
        </w:r>
        <w:r w:rsidRPr="009F519D">
          <w:rPr>
            <w:sz w:val="28"/>
            <w:szCs w:val="28"/>
          </w:rPr>
          <w:t xml:space="preserve"> </w:t>
        </w:r>
        <w:r>
          <w:rPr>
            <w:sz w:val="28"/>
            <w:szCs w:val="28"/>
          </w:rPr>
          <w:t>содержит информацию о файлах, сгенерированных пользователями:</w:t>
        </w:r>
      </w:moveTo>
    </w:p>
    <w:p w14:paraId="1D487041" w14:textId="77777777" w:rsidR="0073710F" w:rsidRPr="009F519D" w:rsidRDefault="0073710F" w:rsidP="0073710F">
      <w:pPr>
        <w:pStyle w:val="ListParagraph"/>
        <w:numPr>
          <w:ilvl w:val="0"/>
          <w:numId w:val="33"/>
        </w:numPr>
        <w:tabs>
          <w:tab w:val="left" w:pos="1134"/>
        </w:tabs>
        <w:spacing w:line="360" w:lineRule="auto"/>
        <w:ind w:left="0" w:firstLine="709"/>
        <w:jc w:val="both"/>
        <w:rPr>
          <w:moveTo w:id="276" w:author="Gleb Radchenko" w:date="2024-05-11T12:12:00Z"/>
          <w:sz w:val="28"/>
          <w:szCs w:val="28"/>
        </w:rPr>
      </w:pPr>
      <w:proofErr w:type="spellStart"/>
      <w:moveTo w:id="277" w:author="Gleb Radchenko" w:date="2024-05-11T12:12:00Z">
        <w:r>
          <w:rPr>
            <w:sz w:val="28"/>
            <w:szCs w:val="28"/>
            <w:lang w:val="en-US"/>
          </w:rPr>
          <w:t>file_id</w:t>
        </w:r>
        <w:proofErr w:type="spellEnd"/>
        <w:r>
          <w:rPr>
            <w:sz w:val="28"/>
            <w:szCs w:val="28"/>
            <w:lang w:val="en-US"/>
          </w:rPr>
          <w:t xml:space="preserve"> – </w:t>
        </w:r>
        <w:proofErr w:type="gramStart"/>
        <w:r>
          <w:rPr>
            <w:sz w:val="28"/>
            <w:szCs w:val="28"/>
          </w:rPr>
          <w:t>идентификатор</w:t>
        </w:r>
        <w:r>
          <w:rPr>
            <w:sz w:val="28"/>
            <w:szCs w:val="28"/>
            <w:lang w:val="en-US"/>
          </w:rPr>
          <w:t>;</w:t>
        </w:r>
        <w:proofErr w:type="gramEnd"/>
      </w:moveTo>
    </w:p>
    <w:p w14:paraId="7F073A69" w14:textId="77777777" w:rsidR="0073710F" w:rsidRPr="009F519D" w:rsidRDefault="0073710F" w:rsidP="0073710F">
      <w:pPr>
        <w:pStyle w:val="ListParagraph"/>
        <w:numPr>
          <w:ilvl w:val="0"/>
          <w:numId w:val="33"/>
        </w:numPr>
        <w:tabs>
          <w:tab w:val="left" w:pos="1134"/>
        </w:tabs>
        <w:spacing w:line="360" w:lineRule="auto"/>
        <w:ind w:left="0" w:firstLine="709"/>
        <w:jc w:val="both"/>
        <w:rPr>
          <w:moveTo w:id="278" w:author="Gleb Radchenko" w:date="2024-05-11T12:12:00Z"/>
          <w:sz w:val="28"/>
          <w:szCs w:val="28"/>
        </w:rPr>
      </w:pPr>
      <w:moveTo w:id="279" w:author="Gleb Radchenko" w:date="2024-05-11T12:12:00Z">
        <w:r>
          <w:rPr>
            <w:sz w:val="28"/>
            <w:szCs w:val="28"/>
            <w:lang w:val="en-US"/>
          </w:rPr>
          <w:t>file</w:t>
        </w:r>
        <w:r w:rsidRPr="009F519D">
          <w:rPr>
            <w:sz w:val="28"/>
            <w:szCs w:val="28"/>
          </w:rPr>
          <w:t>_</w:t>
        </w:r>
        <w:r>
          <w:rPr>
            <w:sz w:val="28"/>
            <w:szCs w:val="28"/>
            <w:lang w:val="en-US"/>
          </w:rPr>
          <w:t>name</w:t>
        </w:r>
        <w:r w:rsidRPr="009F519D">
          <w:rPr>
            <w:sz w:val="28"/>
            <w:szCs w:val="28"/>
          </w:rPr>
          <w:t xml:space="preserve"> – </w:t>
        </w:r>
        <w:r>
          <w:rPr>
            <w:sz w:val="28"/>
            <w:szCs w:val="28"/>
          </w:rPr>
          <w:t xml:space="preserve">имя файла на </w:t>
        </w:r>
        <w:proofErr w:type="gramStart"/>
        <w:r>
          <w:rPr>
            <w:sz w:val="28"/>
            <w:szCs w:val="28"/>
          </w:rPr>
          <w:t>сервере</w:t>
        </w:r>
        <w:r w:rsidRPr="009F519D">
          <w:rPr>
            <w:sz w:val="28"/>
            <w:szCs w:val="28"/>
          </w:rPr>
          <w:t>;</w:t>
        </w:r>
        <w:proofErr w:type="gramEnd"/>
      </w:moveTo>
    </w:p>
    <w:p w14:paraId="5358D550" w14:textId="77777777" w:rsidR="0073710F" w:rsidRPr="009F519D" w:rsidRDefault="0073710F" w:rsidP="0073710F">
      <w:pPr>
        <w:pStyle w:val="ListParagraph"/>
        <w:numPr>
          <w:ilvl w:val="0"/>
          <w:numId w:val="33"/>
        </w:numPr>
        <w:tabs>
          <w:tab w:val="left" w:pos="1134"/>
        </w:tabs>
        <w:spacing w:line="360" w:lineRule="auto"/>
        <w:ind w:left="0" w:firstLine="709"/>
        <w:jc w:val="both"/>
        <w:rPr>
          <w:moveTo w:id="280" w:author="Gleb Radchenko" w:date="2024-05-11T12:12:00Z"/>
          <w:sz w:val="28"/>
          <w:szCs w:val="28"/>
        </w:rPr>
      </w:pPr>
      <w:moveTo w:id="281" w:author="Gleb Radchenko" w:date="2024-05-11T12:12:00Z">
        <w:r>
          <w:rPr>
            <w:sz w:val="28"/>
            <w:szCs w:val="28"/>
            <w:lang w:val="en-US"/>
          </w:rPr>
          <w:t>user</w:t>
        </w:r>
        <w:r w:rsidRPr="009F519D">
          <w:rPr>
            <w:sz w:val="28"/>
            <w:szCs w:val="28"/>
          </w:rPr>
          <w:t>_</w:t>
        </w:r>
        <w:r>
          <w:rPr>
            <w:sz w:val="28"/>
            <w:szCs w:val="28"/>
            <w:lang w:val="en-US"/>
          </w:rPr>
          <w:t>id</w:t>
        </w:r>
        <w:r w:rsidRPr="009F519D">
          <w:rPr>
            <w:sz w:val="28"/>
            <w:szCs w:val="28"/>
          </w:rPr>
          <w:t xml:space="preserve"> – </w:t>
        </w:r>
        <w:r>
          <w:rPr>
            <w:sz w:val="28"/>
            <w:szCs w:val="28"/>
          </w:rPr>
          <w:t xml:space="preserve">пользователь, сгенерировавший </w:t>
        </w:r>
        <w:proofErr w:type="gramStart"/>
        <w:r>
          <w:rPr>
            <w:sz w:val="28"/>
            <w:szCs w:val="28"/>
          </w:rPr>
          <w:t>файл</w:t>
        </w:r>
        <w:r w:rsidRPr="009F519D">
          <w:rPr>
            <w:sz w:val="28"/>
            <w:szCs w:val="28"/>
          </w:rPr>
          <w:t>;</w:t>
        </w:r>
        <w:proofErr w:type="gramEnd"/>
      </w:moveTo>
    </w:p>
    <w:p w14:paraId="11FC51FB" w14:textId="77777777" w:rsidR="0073710F" w:rsidRPr="009F519D" w:rsidRDefault="0073710F" w:rsidP="0073710F">
      <w:pPr>
        <w:pStyle w:val="ListParagraph"/>
        <w:numPr>
          <w:ilvl w:val="0"/>
          <w:numId w:val="33"/>
        </w:numPr>
        <w:tabs>
          <w:tab w:val="left" w:pos="1134"/>
        </w:tabs>
        <w:spacing w:line="360" w:lineRule="auto"/>
        <w:ind w:left="0" w:firstLine="709"/>
        <w:jc w:val="both"/>
        <w:rPr>
          <w:moveTo w:id="282" w:author="Gleb Radchenko" w:date="2024-05-11T12:12:00Z"/>
          <w:sz w:val="28"/>
          <w:szCs w:val="28"/>
        </w:rPr>
      </w:pPr>
      <w:moveTo w:id="283" w:author="Gleb Radchenko" w:date="2024-05-11T12:12:00Z">
        <w:r>
          <w:rPr>
            <w:sz w:val="28"/>
            <w:szCs w:val="28"/>
            <w:lang w:val="en-US"/>
          </w:rPr>
          <w:t>generation</w:t>
        </w:r>
        <w:r w:rsidRPr="00207231">
          <w:rPr>
            <w:sz w:val="28"/>
            <w:szCs w:val="28"/>
          </w:rPr>
          <w:t>_</w:t>
        </w:r>
        <w:r>
          <w:rPr>
            <w:sz w:val="28"/>
            <w:szCs w:val="28"/>
            <w:lang w:val="en-US"/>
          </w:rPr>
          <w:t>date</w:t>
        </w:r>
        <w:r w:rsidRPr="00207231">
          <w:rPr>
            <w:sz w:val="28"/>
            <w:szCs w:val="28"/>
          </w:rPr>
          <w:t xml:space="preserve"> – </w:t>
        </w:r>
        <w:r>
          <w:rPr>
            <w:sz w:val="28"/>
            <w:szCs w:val="28"/>
          </w:rPr>
          <w:t xml:space="preserve">дата генерации </w:t>
        </w:r>
        <w:proofErr w:type="gramStart"/>
        <w:r>
          <w:rPr>
            <w:sz w:val="28"/>
            <w:szCs w:val="28"/>
          </w:rPr>
          <w:t>файла</w:t>
        </w:r>
        <w:r w:rsidRPr="00207231">
          <w:rPr>
            <w:sz w:val="28"/>
            <w:szCs w:val="28"/>
          </w:rPr>
          <w:t>;</w:t>
        </w:r>
        <w:proofErr w:type="gramEnd"/>
      </w:moveTo>
    </w:p>
    <w:p w14:paraId="17E1BD96" w14:textId="77777777" w:rsidR="0073710F" w:rsidRPr="00D00E50" w:rsidRDefault="0073710F" w:rsidP="0073710F">
      <w:pPr>
        <w:pStyle w:val="ListParagraph"/>
        <w:numPr>
          <w:ilvl w:val="0"/>
          <w:numId w:val="33"/>
        </w:numPr>
        <w:tabs>
          <w:tab w:val="left" w:pos="1134"/>
        </w:tabs>
        <w:spacing w:line="360" w:lineRule="auto"/>
        <w:ind w:left="0" w:firstLine="709"/>
        <w:jc w:val="both"/>
        <w:rPr>
          <w:moveTo w:id="284" w:author="Gleb Radchenko" w:date="2024-05-11T12:12:00Z"/>
          <w:sz w:val="28"/>
          <w:szCs w:val="28"/>
        </w:rPr>
      </w:pPr>
      <w:moveTo w:id="285" w:author="Gleb Radchenko" w:date="2024-05-11T12:12:00Z">
        <w:r>
          <w:rPr>
            <w:sz w:val="28"/>
            <w:szCs w:val="28"/>
            <w:lang w:val="en-US"/>
          </w:rPr>
          <w:t>generation</w:t>
        </w:r>
        <w:r w:rsidRPr="009F519D">
          <w:rPr>
            <w:sz w:val="28"/>
            <w:szCs w:val="28"/>
          </w:rPr>
          <w:t>_</w:t>
        </w:r>
        <w:r>
          <w:rPr>
            <w:sz w:val="28"/>
            <w:szCs w:val="28"/>
            <w:lang w:val="en-US"/>
          </w:rPr>
          <w:t>params</w:t>
        </w:r>
        <w:r w:rsidRPr="009F519D">
          <w:rPr>
            <w:sz w:val="28"/>
            <w:szCs w:val="28"/>
          </w:rPr>
          <w:t xml:space="preserve"> – </w:t>
        </w:r>
        <w:r>
          <w:rPr>
            <w:sz w:val="28"/>
            <w:szCs w:val="28"/>
          </w:rPr>
          <w:t xml:space="preserve">вектора шумов, использованных при генерации </w:t>
        </w:r>
        <w:proofErr w:type="gramStart"/>
        <w:r>
          <w:rPr>
            <w:sz w:val="28"/>
            <w:szCs w:val="28"/>
          </w:rPr>
          <w:t>партитуры</w:t>
        </w:r>
        <w:r w:rsidRPr="00D00E50">
          <w:rPr>
            <w:sz w:val="28"/>
            <w:szCs w:val="28"/>
          </w:rPr>
          <w:t>;</w:t>
        </w:r>
        <w:proofErr w:type="gramEnd"/>
      </w:moveTo>
    </w:p>
    <w:p w14:paraId="4A32EE32" w14:textId="0C798BA7" w:rsidR="0073710F" w:rsidRPr="00831BF1" w:rsidDel="00831BF1" w:rsidRDefault="0073710F" w:rsidP="00831BF1">
      <w:pPr>
        <w:pStyle w:val="ListParagraph"/>
        <w:numPr>
          <w:ilvl w:val="0"/>
          <w:numId w:val="33"/>
        </w:numPr>
        <w:tabs>
          <w:tab w:val="left" w:pos="1134"/>
        </w:tabs>
        <w:spacing w:line="360" w:lineRule="auto"/>
        <w:ind w:left="0" w:firstLine="709"/>
        <w:jc w:val="both"/>
        <w:rPr>
          <w:del w:id="286" w:author="Gleb Radchenko" w:date="2024-05-11T12:20:00Z"/>
          <w:moveTo w:id="287" w:author="Gleb Radchenko" w:date="2024-05-11T12:12:00Z"/>
          <w:sz w:val="28"/>
          <w:szCs w:val="28"/>
          <w:lang w:val="en-US"/>
          <w:rPrChange w:id="288" w:author="Gleb Radchenko" w:date="2024-05-11T12:20:00Z">
            <w:rPr>
              <w:del w:id="289" w:author="Gleb Radchenko" w:date="2024-05-11T12:20:00Z"/>
              <w:moveTo w:id="290" w:author="Gleb Radchenko" w:date="2024-05-11T12:12:00Z"/>
              <w:sz w:val="28"/>
              <w:szCs w:val="28"/>
            </w:rPr>
          </w:rPrChange>
        </w:rPr>
        <w:pPrChange w:id="291" w:author="Gleb Radchenko" w:date="2024-05-11T12:20:00Z">
          <w:pPr>
            <w:pStyle w:val="ListParagraph"/>
            <w:numPr>
              <w:numId w:val="33"/>
            </w:numPr>
            <w:tabs>
              <w:tab w:val="left" w:pos="1134"/>
            </w:tabs>
            <w:spacing w:line="360" w:lineRule="auto"/>
            <w:ind w:left="0" w:firstLine="709"/>
            <w:jc w:val="both"/>
          </w:pPr>
        </w:pPrChange>
      </w:pPr>
      <w:moveTo w:id="292" w:author="Gleb Radchenko" w:date="2024-05-11T12:12:00Z">
        <w:r w:rsidRPr="00831BF1">
          <w:rPr>
            <w:sz w:val="28"/>
            <w:szCs w:val="28"/>
            <w:lang w:val="en-US"/>
            <w:rPrChange w:id="293" w:author="Gleb Radchenko" w:date="2024-05-11T12:20:00Z">
              <w:rPr>
                <w:sz w:val="28"/>
                <w:szCs w:val="28"/>
                <w:lang w:val="en-US"/>
              </w:rPr>
            </w:rPrChange>
          </w:rPr>
          <w:t>file</w:t>
        </w:r>
        <w:r w:rsidRPr="00831BF1">
          <w:rPr>
            <w:sz w:val="28"/>
            <w:szCs w:val="28"/>
            <w:lang w:val="en-US"/>
            <w:rPrChange w:id="294" w:author="Gleb Radchenko" w:date="2024-05-11T12:20:00Z">
              <w:rPr>
                <w:sz w:val="28"/>
                <w:szCs w:val="28"/>
              </w:rPr>
            </w:rPrChange>
          </w:rPr>
          <w:t>_</w:t>
        </w:r>
        <w:r w:rsidRPr="00831BF1">
          <w:rPr>
            <w:sz w:val="28"/>
            <w:szCs w:val="28"/>
            <w:lang w:val="en-US"/>
            <w:rPrChange w:id="295" w:author="Gleb Radchenko" w:date="2024-05-11T12:20:00Z">
              <w:rPr>
                <w:sz w:val="28"/>
                <w:szCs w:val="28"/>
                <w:lang w:val="en-US"/>
              </w:rPr>
            </w:rPrChange>
          </w:rPr>
          <w:t>size</w:t>
        </w:r>
        <w:r w:rsidRPr="00831BF1">
          <w:rPr>
            <w:sz w:val="28"/>
            <w:szCs w:val="28"/>
            <w:lang w:val="en-US"/>
            <w:rPrChange w:id="296" w:author="Gleb Radchenko" w:date="2024-05-11T12:20:00Z">
              <w:rPr>
                <w:sz w:val="28"/>
                <w:szCs w:val="28"/>
              </w:rPr>
            </w:rPrChange>
          </w:rPr>
          <w:t xml:space="preserve"> – размер файла с указанием единицы измерения.</w:t>
        </w:r>
      </w:moveTo>
    </w:p>
    <w:moveToRangeEnd w:id="130"/>
    <w:p w14:paraId="4A43D992" w14:textId="77777777" w:rsidR="0073710F" w:rsidRPr="00831BF1" w:rsidRDefault="0073710F" w:rsidP="00831BF1">
      <w:pPr>
        <w:pStyle w:val="ListParagraph"/>
        <w:numPr>
          <w:ilvl w:val="0"/>
          <w:numId w:val="33"/>
        </w:numPr>
        <w:tabs>
          <w:tab w:val="left" w:pos="1134"/>
        </w:tabs>
        <w:spacing w:line="360" w:lineRule="auto"/>
        <w:ind w:left="0" w:firstLine="709"/>
        <w:jc w:val="both"/>
        <w:rPr>
          <w:ins w:id="297" w:author="Gleb Radchenko" w:date="2024-05-11T12:12:00Z"/>
          <w:sz w:val="28"/>
          <w:szCs w:val="28"/>
          <w:lang w:val="en-US"/>
          <w:rPrChange w:id="298" w:author="Gleb Radchenko" w:date="2024-05-11T12:20:00Z">
            <w:rPr>
              <w:ins w:id="299" w:author="Gleb Radchenko" w:date="2024-05-11T12:12:00Z"/>
              <w:caps w:val="0"/>
            </w:rPr>
          </w:rPrChange>
        </w:rPr>
        <w:pPrChange w:id="300" w:author="Gleb Radchenko" w:date="2024-05-11T12:20:00Z">
          <w:pPr>
            <w:pStyle w:val="Heading1"/>
            <w:tabs>
              <w:tab w:val="left" w:pos="284"/>
              <w:tab w:val="left" w:pos="426"/>
            </w:tabs>
            <w:spacing w:after="0" w:line="360" w:lineRule="auto"/>
          </w:pPr>
        </w:pPrChange>
      </w:pPr>
    </w:p>
    <w:p w14:paraId="39563A26" w14:textId="4C8E395E" w:rsidR="005D74D4" w:rsidRPr="005F4721" w:rsidRDefault="00831BF1" w:rsidP="005D74D4">
      <w:pPr>
        <w:pStyle w:val="Heading1"/>
        <w:tabs>
          <w:tab w:val="left" w:pos="284"/>
          <w:tab w:val="left" w:pos="426"/>
        </w:tabs>
        <w:spacing w:after="0" w:line="360" w:lineRule="auto"/>
      </w:pPr>
      <w:ins w:id="301" w:author="Gleb Radchenko" w:date="2024-05-11T12:21:00Z">
        <w:r>
          <w:rPr>
            <w:caps w:val="0"/>
          </w:rPr>
          <w:lastRenderedPageBreak/>
          <w:t>3</w:t>
        </w:r>
      </w:ins>
      <w:del w:id="302" w:author="Gleb Radchenko" w:date="2024-05-11T12:21:00Z">
        <w:r w:rsidR="005D74D4" w:rsidRPr="0025789A" w:rsidDel="00831BF1">
          <w:rPr>
            <w:caps w:val="0"/>
          </w:rPr>
          <w:delText>2</w:delText>
        </w:r>
      </w:del>
      <w:r w:rsidR="005D74D4" w:rsidRPr="0025789A">
        <w:rPr>
          <w:caps w:val="0"/>
        </w:rPr>
        <w:t xml:space="preserve">. </w:t>
      </w:r>
      <w:r w:rsidR="005D74D4">
        <w:rPr>
          <w:caps w:val="0"/>
        </w:rPr>
        <w:t>ПОДГОТОВКА НАБОРА ДАННЫХ</w:t>
      </w:r>
      <w:bookmarkEnd w:id="129"/>
    </w:p>
    <w:p w14:paraId="3C019B06" w14:textId="3873E434" w:rsidR="005D74D4" w:rsidRPr="00D10E3F" w:rsidRDefault="00831BF1" w:rsidP="005D74D4">
      <w:pPr>
        <w:pStyle w:val="Heading11"/>
        <w:numPr>
          <w:ilvl w:val="0"/>
          <w:numId w:val="0"/>
        </w:numPr>
        <w:tabs>
          <w:tab w:val="left" w:pos="567"/>
        </w:tabs>
        <w:spacing w:before="0" w:after="0" w:line="360" w:lineRule="auto"/>
      </w:pPr>
      <w:bookmarkStart w:id="303" w:name="_Toc166180067"/>
      <w:commentRangeStart w:id="304"/>
      <w:ins w:id="305" w:author="Gleb Radchenko" w:date="2024-05-11T12:21:00Z">
        <w:r>
          <w:t>3</w:t>
        </w:r>
      </w:ins>
      <w:del w:id="306" w:author="Gleb Radchenko" w:date="2024-05-11T12:21:00Z">
        <w:r w:rsidR="005D74D4" w:rsidRPr="0025789A" w:rsidDel="00831BF1">
          <w:delText>2</w:delText>
        </w:r>
      </w:del>
      <w:r w:rsidR="005D74D4" w:rsidRPr="0025789A">
        <w:t xml:space="preserve">.1. </w:t>
      </w:r>
      <w:r w:rsidR="005D74D4">
        <w:t>Формат входных данных</w:t>
      </w:r>
      <w:bookmarkEnd w:id="303"/>
      <w:commentRangeEnd w:id="304"/>
      <w:r>
        <w:rPr>
          <w:rStyle w:val="CommentReference"/>
          <w:b w:val="0"/>
          <w:bCs w:val="0"/>
        </w:rPr>
        <w:commentReference w:id="304"/>
      </w:r>
    </w:p>
    <w:p w14:paraId="24A4F924" w14:textId="77777777" w:rsidR="005D74D4" w:rsidRDefault="005D74D4" w:rsidP="005D74D4">
      <w:pPr>
        <w:spacing w:line="360" w:lineRule="auto"/>
        <w:ind w:firstLine="709"/>
        <w:jc w:val="both"/>
        <w:rPr>
          <w:sz w:val="28"/>
          <w:szCs w:val="28"/>
        </w:rPr>
      </w:pPr>
      <w:bookmarkStart w:id="307" w:name="_Hlk41223255"/>
      <w:r w:rsidRPr="00241981">
        <w:rPr>
          <w:sz w:val="28"/>
          <w:szCs w:val="28"/>
        </w:rPr>
        <w:t>Поскольку нейронная сеть напрямую не может принимать на в</w:t>
      </w:r>
      <w:r>
        <w:rPr>
          <w:sz w:val="28"/>
          <w:szCs w:val="28"/>
        </w:rPr>
        <w:t>ход аудиофайлы, то необходимо преобразовать их в векторный вид.</w:t>
      </w:r>
    </w:p>
    <w:p w14:paraId="67F6AA40" w14:textId="77777777" w:rsidR="005D74D4" w:rsidRPr="006A62CD" w:rsidRDefault="005D74D4" w:rsidP="005D74D4">
      <w:pPr>
        <w:spacing w:line="360" w:lineRule="auto"/>
        <w:ind w:firstLine="709"/>
        <w:rPr>
          <w:b/>
          <w:sz w:val="28"/>
          <w:szCs w:val="28"/>
        </w:rPr>
      </w:pPr>
      <w:r w:rsidRPr="006A62CD">
        <w:rPr>
          <w:b/>
          <w:sz w:val="28"/>
          <w:szCs w:val="28"/>
        </w:rPr>
        <w:t>Представление аудио данных</w:t>
      </w:r>
    </w:p>
    <w:p w14:paraId="7CEE40B9" w14:textId="77777777" w:rsidR="005D74D4" w:rsidRDefault="005D74D4" w:rsidP="005D74D4">
      <w:pPr>
        <w:spacing w:line="360" w:lineRule="auto"/>
        <w:ind w:firstLine="709"/>
        <w:jc w:val="both"/>
        <w:rPr>
          <w:sz w:val="28"/>
          <w:szCs w:val="28"/>
        </w:rPr>
      </w:pPr>
      <w:r>
        <w:rPr>
          <w:sz w:val="28"/>
          <w:szCs w:val="28"/>
        </w:rPr>
        <w:t>Рассмотрим несколько вариантов представления аудиоданных.</w:t>
      </w:r>
    </w:p>
    <w:p w14:paraId="5B35F37D" w14:textId="3F60269A" w:rsidR="005D74D4" w:rsidRDefault="005D74D4" w:rsidP="005D74D4">
      <w:pPr>
        <w:pStyle w:val="ListParagraph"/>
        <w:numPr>
          <w:ilvl w:val="0"/>
          <w:numId w:val="25"/>
        </w:numPr>
        <w:tabs>
          <w:tab w:val="left" w:pos="1134"/>
        </w:tabs>
        <w:spacing w:line="360" w:lineRule="auto"/>
        <w:ind w:left="0" w:firstLine="709"/>
        <w:jc w:val="both"/>
        <w:rPr>
          <w:sz w:val="28"/>
          <w:szCs w:val="28"/>
        </w:rPr>
      </w:pPr>
      <w:r w:rsidRPr="000326B0">
        <w:rPr>
          <w:sz w:val="28"/>
          <w:szCs w:val="28"/>
        </w:rPr>
        <w:t>Временные последовательности</w:t>
      </w:r>
      <w:r>
        <w:rPr>
          <w:sz w:val="28"/>
          <w:szCs w:val="28"/>
        </w:rPr>
        <w:t xml:space="preserve">. </w:t>
      </w:r>
      <w:r w:rsidRPr="000326B0">
        <w:rPr>
          <w:sz w:val="28"/>
          <w:szCs w:val="28"/>
        </w:rPr>
        <w:t xml:space="preserve">Простой способ представления аудио </w:t>
      </w:r>
      <w:r>
        <w:rPr>
          <w:sz w:val="28"/>
          <w:szCs w:val="28"/>
        </w:rPr>
        <w:t>–</w:t>
      </w:r>
      <w:r w:rsidRPr="000326B0">
        <w:rPr>
          <w:sz w:val="28"/>
          <w:szCs w:val="28"/>
        </w:rPr>
        <w:t xml:space="preserve"> это использование временного сигнала, который представляет изменения амплитуды аудио</w:t>
      </w:r>
      <w:ins w:id="308" w:author="Gleb Radchenko" w:date="2024-05-11T12:06:00Z">
        <w:r w:rsidR="0073710F">
          <w:rPr>
            <w:sz w:val="28"/>
            <w:szCs w:val="28"/>
          </w:rPr>
          <w:t>-</w:t>
        </w:r>
      </w:ins>
      <w:r w:rsidRPr="000326B0">
        <w:rPr>
          <w:sz w:val="28"/>
          <w:szCs w:val="28"/>
        </w:rPr>
        <w:t>волны во времени.</w:t>
      </w:r>
    </w:p>
    <w:p w14:paraId="3FCAED09"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r>
        <w:rPr>
          <w:sz w:val="28"/>
          <w:szCs w:val="28"/>
        </w:rPr>
        <w:t xml:space="preserve">Спектрограммы. </w:t>
      </w:r>
      <w:r w:rsidRPr="000326B0">
        <w:rPr>
          <w:sz w:val="28"/>
          <w:szCs w:val="28"/>
        </w:rPr>
        <w:t>Преобразование аудиосигнала в двумерное представление, где по одной ос</w:t>
      </w:r>
      <w:r>
        <w:rPr>
          <w:sz w:val="28"/>
          <w:szCs w:val="28"/>
        </w:rPr>
        <w:t>и временная шкала, а по другой –</w:t>
      </w:r>
      <w:r w:rsidRPr="000326B0">
        <w:rPr>
          <w:sz w:val="28"/>
          <w:szCs w:val="28"/>
        </w:rPr>
        <w:t xml:space="preserve"> частотная.</w:t>
      </w:r>
      <w:r>
        <w:rPr>
          <w:sz w:val="28"/>
          <w:szCs w:val="28"/>
        </w:rPr>
        <w:t xml:space="preserve"> Как правило для ее получения используется оконное преобразование Фурье.</w:t>
      </w:r>
    </w:p>
    <w:p w14:paraId="66F437F3"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r>
        <w:rPr>
          <w:sz w:val="28"/>
          <w:szCs w:val="28"/>
        </w:rPr>
        <w:t xml:space="preserve">Мел-спектрограммы. </w:t>
      </w:r>
      <w:r w:rsidRPr="000326B0">
        <w:rPr>
          <w:sz w:val="28"/>
          <w:szCs w:val="28"/>
        </w:rPr>
        <w:t>Это модификация спектрограммы, которая имитирует восприятие звука человеческим ухом. Она использует мел-шкалу частот</w:t>
      </w:r>
      <w:r>
        <w:rPr>
          <w:sz w:val="28"/>
          <w:szCs w:val="28"/>
        </w:rPr>
        <w:t xml:space="preserve">. </w:t>
      </w:r>
      <w:r w:rsidRPr="000326B0">
        <w:rPr>
          <w:sz w:val="28"/>
          <w:szCs w:val="28"/>
        </w:rPr>
        <w:t xml:space="preserve">Переход к </w:t>
      </w:r>
      <w:proofErr w:type="spellStart"/>
      <w:r w:rsidRPr="000326B0">
        <w:rPr>
          <w:sz w:val="28"/>
          <w:szCs w:val="28"/>
        </w:rPr>
        <w:t>мелам</w:t>
      </w:r>
      <w:proofErr w:type="spellEnd"/>
      <w:r w:rsidRPr="000326B0">
        <w:rPr>
          <w:sz w:val="28"/>
          <w:szCs w:val="28"/>
        </w:rPr>
        <w:t xml:space="preserve"> осуществляется с помощью применения мел-фильтров к исходной спектрограмме.</w:t>
      </w:r>
    </w:p>
    <w:p w14:paraId="421362A2"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r w:rsidRPr="008B1076">
        <w:rPr>
          <w:sz w:val="28"/>
          <w:szCs w:val="28"/>
          <w:lang w:val="en-US"/>
        </w:rPr>
        <w:t xml:space="preserve">MFCC (Mel-Frequency Cepstral Coefficients). </w:t>
      </w:r>
      <w:r w:rsidRPr="008B1076">
        <w:rPr>
          <w:sz w:val="28"/>
          <w:szCs w:val="28"/>
        </w:rPr>
        <w:t>Спектрограмма аудиосигнала подвергается процедуре выделения мел-частотных кепстральных коэффициентов, которые представляют собой компактное представление.</w:t>
      </w:r>
    </w:p>
    <w:p w14:paraId="7CBBB644" w14:textId="77777777" w:rsidR="005D74D4" w:rsidRDefault="005D74D4" w:rsidP="005D74D4">
      <w:pPr>
        <w:pStyle w:val="ListParagraph"/>
        <w:numPr>
          <w:ilvl w:val="0"/>
          <w:numId w:val="25"/>
        </w:numPr>
        <w:tabs>
          <w:tab w:val="left" w:pos="1134"/>
        </w:tabs>
        <w:spacing w:line="360" w:lineRule="auto"/>
        <w:ind w:left="0" w:firstLine="709"/>
        <w:jc w:val="both"/>
        <w:rPr>
          <w:sz w:val="28"/>
          <w:szCs w:val="28"/>
        </w:rPr>
      </w:pPr>
      <w:proofErr w:type="spellStart"/>
      <w:r w:rsidRPr="008B1076">
        <w:rPr>
          <w:sz w:val="28"/>
          <w:szCs w:val="28"/>
        </w:rPr>
        <w:t>Embedding</w:t>
      </w:r>
      <w:proofErr w:type="spellEnd"/>
      <w:r w:rsidRPr="008B1076">
        <w:rPr>
          <w:sz w:val="28"/>
          <w:szCs w:val="28"/>
        </w:rPr>
        <w:t>-подход</w:t>
      </w:r>
      <w:r>
        <w:rPr>
          <w:sz w:val="28"/>
          <w:szCs w:val="28"/>
        </w:rPr>
        <w:t>. П</w:t>
      </w:r>
      <w:r w:rsidRPr="008B1076">
        <w:rPr>
          <w:sz w:val="28"/>
          <w:szCs w:val="28"/>
        </w:rPr>
        <w:t>редставлени</w:t>
      </w:r>
      <w:r>
        <w:rPr>
          <w:sz w:val="28"/>
          <w:szCs w:val="28"/>
        </w:rPr>
        <w:t>е</w:t>
      </w:r>
      <w:r w:rsidRPr="008B1076">
        <w:rPr>
          <w:sz w:val="28"/>
          <w:szCs w:val="28"/>
        </w:rPr>
        <w:t xml:space="preserve"> аудиосигналов в виде векторов фиксированной длины, что упрощает их использование в нейронных сетях, предназначенных для обработки последовательностей.</w:t>
      </w:r>
    </w:p>
    <w:p w14:paraId="484C519A"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В работе было решено использовать аудиоданные в </w:t>
      </w:r>
      <w:r>
        <w:rPr>
          <w:sz w:val="28"/>
          <w:szCs w:val="28"/>
          <w:lang w:val="en-US"/>
        </w:rPr>
        <w:t>MIDI</w:t>
      </w:r>
      <w:r w:rsidRPr="001C1CEC">
        <w:rPr>
          <w:sz w:val="28"/>
          <w:szCs w:val="28"/>
        </w:rPr>
        <w:t xml:space="preserve"> </w:t>
      </w:r>
      <w:r>
        <w:rPr>
          <w:sz w:val="28"/>
          <w:szCs w:val="28"/>
        </w:rPr>
        <w:t xml:space="preserve">формате, который обладает несколькими преимуществами перед </w:t>
      </w:r>
      <w:proofErr w:type="spellStart"/>
      <w:r>
        <w:rPr>
          <w:sz w:val="28"/>
          <w:szCs w:val="28"/>
          <w:lang w:val="en-US"/>
        </w:rPr>
        <w:t>mp</w:t>
      </w:r>
      <w:proofErr w:type="spellEnd"/>
      <w:r w:rsidRPr="001C1CEC">
        <w:rPr>
          <w:sz w:val="28"/>
          <w:szCs w:val="28"/>
        </w:rPr>
        <w:t xml:space="preserve">3 </w:t>
      </w:r>
      <w:r>
        <w:rPr>
          <w:sz w:val="28"/>
          <w:szCs w:val="28"/>
        </w:rPr>
        <w:t xml:space="preserve">и </w:t>
      </w:r>
      <w:r>
        <w:rPr>
          <w:sz w:val="28"/>
          <w:szCs w:val="28"/>
          <w:lang w:val="en-US"/>
        </w:rPr>
        <w:t>wav</w:t>
      </w:r>
      <w:r w:rsidRPr="001C1CEC">
        <w:rPr>
          <w:sz w:val="28"/>
          <w:szCs w:val="28"/>
        </w:rPr>
        <w:t>:</w:t>
      </w:r>
    </w:p>
    <w:p w14:paraId="32E36760" w14:textId="77777777" w:rsidR="005D74D4" w:rsidRDefault="005D74D4" w:rsidP="005D74D4">
      <w:pPr>
        <w:pStyle w:val="ListParagraph"/>
        <w:numPr>
          <w:ilvl w:val="0"/>
          <w:numId w:val="26"/>
        </w:numPr>
        <w:tabs>
          <w:tab w:val="left" w:pos="1134"/>
        </w:tabs>
        <w:spacing w:line="360" w:lineRule="auto"/>
        <w:ind w:left="0" w:firstLine="709"/>
        <w:jc w:val="both"/>
        <w:rPr>
          <w:sz w:val="28"/>
          <w:szCs w:val="28"/>
        </w:rPr>
      </w:pPr>
      <w:r>
        <w:rPr>
          <w:sz w:val="28"/>
          <w:szCs w:val="28"/>
        </w:rPr>
        <w:t>хранит дискретную информацию о звуке в виде нот, их длительности, громкости и прочих важных характеристик</w:t>
      </w:r>
      <w:r w:rsidRPr="0075275D">
        <w:rPr>
          <w:sz w:val="28"/>
          <w:szCs w:val="28"/>
        </w:rPr>
        <w:t>;</w:t>
      </w:r>
    </w:p>
    <w:p w14:paraId="59018CF7" w14:textId="77777777" w:rsidR="005D74D4" w:rsidRDefault="005D74D4" w:rsidP="005D74D4">
      <w:pPr>
        <w:pStyle w:val="ListParagraph"/>
        <w:numPr>
          <w:ilvl w:val="0"/>
          <w:numId w:val="26"/>
        </w:numPr>
        <w:tabs>
          <w:tab w:val="left" w:pos="1134"/>
        </w:tabs>
        <w:spacing w:line="360" w:lineRule="auto"/>
        <w:ind w:left="0" w:firstLine="709"/>
        <w:jc w:val="both"/>
        <w:rPr>
          <w:sz w:val="28"/>
          <w:szCs w:val="28"/>
        </w:rPr>
      </w:pPr>
      <w:r>
        <w:rPr>
          <w:sz w:val="28"/>
          <w:szCs w:val="28"/>
        </w:rPr>
        <w:lastRenderedPageBreak/>
        <w:t>файл явно разделен на каналы, что позволяет с легкостью извлечь музыкальные дорожки.</w:t>
      </w:r>
    </w:p>
    <w:p w14:paraId="2B89B753" w14:textId="77777777" w:rsidR="005D74D4" w:rsidRPr="00097688" w:rsidRDefault="005D74D4" w:rsidP="005D74D4">
      <w:pPr>
        <w:tabs>
          <w:tab w:val="left" w:pos="1134"/>
        </w:tabs>
        <w:spacing w:line="360" w:lineRule="auto"/>
        <w:jc w:val="both"/>
        <w:rPr>
          <w:sz w:val="28"/>
          <w:szCs w:val="28"/>
        </w:rPr>
      </w:pPr>
    </w:p>
    <w:p w14:paraId="5D4AAB97" w14:textId="47EAF7D3" w:rsidR="005D74D4" w:rsidRPr="00097688" w:rsidRDefault="005D74D4" w:rsidP="005D74D4">
      <w:pPr>
        <w:pStyle w:val="Heading11"/>
        <w:numPr>
          <w:ilvl w:val="0"/>
          <w:numId w:val="0"/>
        </w:numPr>
        <w:tabs>
          <w:tab w:val="left" w:pos="567"/>
        </w:tabs>
        <w:spacing w:before="0" w:after="0" w:line="360" w:lineRule="auto"/>
      </w:pPr>
      <w:bookmarkStart w:id="309" w:name="_Toc166180068"/>
      <w:del w:id="310" w:author="Gleb Radchenko" w:date="2024-05-11T12:22:00Z">
        <w:r w:rsidDel="00831BF1">
          <w:delText>2</w:delText>
        </w:r>
      </w:del>
      <w:ins w:id="311" w:author="Gleb Radchenko" w:date="2024-05-11T12:22:00Z">
        <w:r w:rsidR="00831BF1">
          <w:t>3</w:t>
        </w:r>
      </w:ins>
      <w:r>
        <w:t>.2</w:t>
      </w:r>
      <w:r w:rsidRPr="0025789A">
        <w:t xml:space="preserve">. </w:t>
      </w:r>
      <w:r>
        <w:t>Описание набора данных</w:t>
      </w:r>
      <w:bookmarkEnd w:id="309"/>
    </w:p>
    <w:p w14:paraId="14A5A1CA" w14:textId="77777777" w:rsidR="005D74D4" w:rsidRPr="00097688" w:rsidRDefault="005D74D4" w:rsidP="005D74D4">
      <w:pPr>
        <w:pStyle w:val="ListParagraph"/>
        <w:spacing w:line="360" w:lineRule="auto"/>
        <w:ind w:left="0" w:firstLine="709"/>
        <w:jc w:val="both"/>
        <w:rPr>
          <w:sz w:val="28"/>
          <w:szCs w:val="28"/>
        </w:rPr>
      </w:pPr>
      <w:r w:rsidRPr="0075275D">
        <w:rPr>
          <w:sz w:val="28"/>
          <w:szCs w:val="28"/>
        </w:rPr>
        <w:t>В качестве набора данных был использ</w:t>
      </w:r>
      <w:r>
        <w:rPr>
          <w:sz w:val="28"/>
          <w:szCs w:val="28"/>
        </w:rPr>
        <w:t xml:space="preserve">ован набор </w:t>
      </w:r>
      <w:proofErr w:type="spellStart"/>
      <w:r>
        <w:rPr>
          <w:sz w:val="28"/>
          <w:szCs w:val="28"/>
        </w:rPr>
        <w:t>Lakh</w:t>
      </w:r>
      <w:proofErr w:type="spellEnd"/>
      <w:r>
        <w:rPr>
          <w:sz w:val="28"/>
          <w:szCs w:val="28"/>
        </w:rPr>
        <w:t xml:space="preserve"> MIDI </w:t>
      </w:r>
      <w:proofErr w:type="spellStart"/>
      <w:r>
        <w:rPr>
          <w:sz w:val="28"/>
          <w:szCs w:val="28"/>
        </w:rPr>
        <w:t>Dataset</w:t>
      </w:r>
      <w:proofErr w:type="spellEnd"/>
      <w:r>
        <w:rPr>
          <w:sz w:val="28"/>
          <w:szCs w:val="28"/>
        </w:rPr>
        <w:t> [1</w:t>
      </w:r>
      <w:r w:rsidRPr="003D5EF7">
        <w:rPr>
          <w:sz w:val="28"/>
          <w:szCs w:val="28"/>
        </w:rPr>
        <w:t>8</w:t>
      </w:r>
      <w:r w:rsidRPr="0075275D">
        <w:rPr>
          <w:sz w:val="28"/>
          <w:szCs w:val="28"/>
        </w:rPr>
        <w:t xml:space="preserve">], содержащий множество </w:t>
      </w:r>
      <w:r w:rsidRPr="0075275D">
        <w:rPr>
          <w:sz w:val="28"/>
          <w:szCs w:val="28"/>
          <w:lang w:val="en-US"/>
        </w:rPr>
        <w:t>MIDI</w:t>
      </w:r>
      <w:r w:rsidRPr="0075275D">
        <w:rPr>
          <w:sz w:val="28"/>
          <w:szCs w:val="28"/>
        </w:rPr>
        <w:t xml:space="preserve"> файлов различных жанров музыки.</w:t>
      </w:r>
      <w:r>
        <w:rPr>
          <w:sz w:val="28"/>
          <w:szCs w:val="28"/>
        </w:rPr>
        <w:t xml:space="preserve"> На рисунке 9 представлена часть информации из </w:t>
      </w:r>
      <w:r>
        <w:rPr>
          <w:sz w:val="28"/>
          <w:szCs w:val="28"/>
          <w:lang w:val="en-US"/>
        </w:rPr>
        <w:t>midi</w:t>
      </w:r>
      <w:r w:rsidRPr="00097688">
        <w:rPr>
          <w:sz w:val="28"/>
          <w:szCs w:val="28"/>
        </w:rPr>
        <w:t xml:space="preserve"> </w:t>
      </w:r>
      <w:r>
        <w:rPr>
          <w:sz w:val="28"/>
          <w:szCs w:val="28"/>
        </w:rPr>
        <w:t>файла.</w:t>
      </w:r>
    </w:p>
    <w:p w14:paraId="313C855F" w14:textId="77777777" w:rsidR="005D74D4" w:rsidRDefault="005D74D4" w:rsidP="005D74D4">
      <w:pPr>
        <w:pStyle w:val="ListParagraph"/>
        <w:spacing w:line="360" w:lineRule="auto"/>
        <w:ind w:left="0"/>
        <w:jc w:val="center"/>
        <w:rPr>
          <w:sz w:val="28"/>
          <w:szCs w:val="28"/>
        </w:rPr>
      </w:pPr>
      <w:r w:rsidRPr="00097688">
        <w:rPr>
          <w:noProof/>
          <w:sz w:val="28"/>
          <w:szCs w:val="28"/>
        </w:rPr>
        <w:drawing>
          <wp:inline distT="0" distB="0" distL="0" distR="0" wp14:anchorId="038FE0D5" wp14:editId="41B0EFCB">
            <wp:extent cx="4639322" cy="5001323"/>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9322" cy="5001323"/>
                    </a:xfrm>
                    <a:prstGeom prst="rect">
                      <a:avLst/>
                    </a:prstGeom>
                  </pic:spPr>
                </pic:pic>
              </a:graphicData>
            </a:graphic>
          </wp:inline>
        </w:drawing>
      </w:r>
    </w:p>
    <w:p w14:paraId="79D54FD2" w14:textId="77777777" w:rsidR="005D74D4" w:rsidRPr="00097688" w:rsidRDefault="005D74D4" w:rsidP="005D74D4">
      <w:pPr>
        <w:pStyle w:val="ListParagraph"/>
        <w:spacing w:line="360" w:lineRule="auto"/>
        <w:ind w:left="0"/>
        <w:jc w:val="center"/>
        <w:rPr>
          <w:sz w:val="28"/>
          <w:szCs w:val="28"/>
        </w:rPr>
      </w:pPr>
      <w:r>
        <w:rPr>
          <w:sz w:val="28"/>
          <w:szCs w:val="28"/>
        </w:rPr>
        <w:t>Рисунок 9</w:t>
      </w:r>
      <w:r w:rsidRPr="00914FF2">
        <w:rPr>
          <w:sz w:val="28"/>
          <w:szCs w:val="28"/>
        </w:rPr>
        <w:t xml:space="preserve"> – </w:t>
      </w:r>
      <w:r>
        <w:rPr>
          <w:sz w:val="28"/>
          <w:szCs w:val="28"/>
        </w:rPr>
        <w:t>Набор данных</w:t>
      </w:r>
    </w:p>
    <w:p w14:paraId="076421FB" w14:textId="77777777" w:rsidR="005D74D4" w:rsidRDefault="005D74D4" w:rsidP="005D74D4">
      <w:pPr>
        <w:pStyle w:val="ListParagraph"/>
        <w:tabs>
          <w:tab w:val="left" w:pos="1134"/>
        </w:tabs>
        <w:spacing w:line="360" w:lineRule="auto"/>
        <w:ind w:left="0"/>
        <w:jc w:val="center"/>
        <w:rPr>
          <w:sz w:val="28"/>
          <w:szCs w:val="28"/>
        </w:rPr>
      </w:pPr>
    </w:p>
    <w:p w14:paraId="277842DF"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Файл разбит на дорожки, которые в свою очередь разбиты на объекты, такие как ноты, паузы, аккорды и различные перкуссионные инструменты. В фигурных скобках указана длительность объекта в тактах.</w:t>
      </w:r>
    </w:p>
    <w:p w14:paraId="4BAA30B0" w14:textId="08BE0435" w:rsidR="005D74D4" w:rsidRPr="00D10E3F" w:rsidRDefault="00831BF1" w:rsidP="005D74D4">
      <w:pPr>
        <w:pStyle w:val="Heading11"/>
        <w:numPr>
          <w:ilvl w:val="0"/>
          <w:numId w:val="0"/>
        </w:numPr>
        <w:tabs>
          <w:tab w:val="left" w:pos="567"/>
        </w:tabs>
        <w:spacing w:before="0" w:after="0" w:line="360" w:lineRule="auto"/>
      </w:pPr>
      <w:bookmarkStart w:id="312" w:name="_Toc166180069"/>
      <w:ins w:id="313" w:author="Gleb Radchenko" w:date="2024-05-11T12:22:00Z">
        <w:r>
          <w:lastRenderedPageBreak/>
          <w:t>3</w:t>
        </w:r>
      </w:ins>
      <w:del w:id="314" w:author="Gleb Radchenko" w:date="2024-05-11T12:22:00Z">
        <w:r w:rsidR="005D74D4" w:rsidDel="00831BF1">
          <w:delText>2</w:delText>
        </w:r>
      </w:del>
      <w:r w:rsidR="005D74D4">
        <w:t>.3</w:t>
      </w:r>
      <w:r w:rsidR="005D74D4" w:rsidRPr="0025789A">
        <w:t xml:space="preserve">. </w:t>
      </w:r>
      <w:r w:rsidR="005D74D4">
        <w:t>Предобработка данных</w:t>
      </w:r>
      <w:bookmarkEnd w:id="312"/>
    </w:p>
    <w:p w14:paraId="5B1ABB4F"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представления данных было решено выбрать из </w:t>
      </w:r>
      <w:r>
        <w:rPr>
          <w:sz w:val="28"/>
          <w:szCs w:val="28"/>
          <w:lang w:val="en-US"/>
        </w:rPr>
        <w:t>MIDI</w:t>
      </w:r>
      <w:r w:rsidRPr="00EC0ED7">
        <w:rPr>
          <w:sz w:val="28"/>
          <w:szCs w:val="28"/>
        </w:rPr>
        <w:t xml:space="preserve"> </w:t>
      </w:r>
      <w:r>
        <w:rPr>
          <w:sz w:val="28"/>
          <w:szCs w:val="28"/>
        </w:rPr>
        <w:t xml:space="preserve">файла ноты, аккорды и паузы, а метаданные и информацию о перкуссионных и специфичных для конкретного </w:t>
      </w:r>
      <w:r>
        <w:rPr>
          <w:sz w:val="28"/>
          <w:szCs w:val="28"/>
          <w:lang w:val="en-US"/>
        </w:rPr>
        <w:t>MIDI</w:t>
      </w:r>
      <w:r w:rsidRPr="00EC0ED7">
        <w:rPr>
          <w:sz w:val="28"/>
          <w:szCs w:val="28"/>
        </w:rPr>
        <w:t xml:space="preserve"> </w:t>
      </w:r>
      <w:r>
        <w:rPr>
          <w:sz w:val="28"/>
          <w:szCs w:val="28"/>
        </w:rPr>
        <w:t>файла инструментах вырезать.</w:t>
      </w:r>
    </w:p>
    <w:p w14:paraId="2B90AAB4"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предобработки и восстановления данных использовалась библиотека </w:t>
      </w:r>
      <w:r>
        <w:rPr>
          <w:sz w:val="28"/>
          <w:szCs w:val="28"/>
          <w:lang w:val="en-US"/>
        </w:rPr>
        <w:t>music</w:t>
      </w:r>
      <w:r w:rsidRPr="00EC0ED7">
        <w:rPr>
          <w:sz w:val="28"/>
          <w:szCs w:val="28"/>
        </w:rPr>
        <w:t xml:space="preserve">21, </w:t>
      </w:r>
      <w:r>
        <w:rPr>
          <w:sz w:val="28"/>
          <w:szCs w:val="28"/>
        </w:rPr>
        <w:t xml:space="preserve">предоставляющая обширный инструментарий для обработки </w:t>
      </w:r>
      <w:r>
        <w:rPr>
          <w:sz w:val="28"/>
          <w:szCs w:val="28"/>
          <w:lang w:val="en-US"/>
        </w:rPr>
        <w:t>MIDI</w:t>
      </w:r>
      <w:r>
        <w:rPr>
          <w:sz w:val="28"/>
          <w:szCs w:val="28"/>
        </w:rPr>
        <w:t xml:space="preserve"> файлов</w:t>
      </w:r>
      <w:r w:rsidRPr="00EC0ED7">
        <w:rPr>
          <w:sz w:val="28"/>
          <w:szCs w:val="28"/>
        </w:rPr>
        <w:t>.</w:t>
      </w:r>
      <w:r>
        <w:rPr>
          <w:sz w:val="28"/>
          <w:szCs w:val="28"/>
        </w:rPr>
        <w:t xml:space="preserve"> Библиотека представляет ноты их реальными именами, поэтому каждая нота была закодирована своим числом.</w:t>
      </w:r>
    </w:p>
    <w:p w14:paraId="67F18F88" w14:textId="77777777" w:rsidR="005D74D4" w:rsidRDefault="005D74D4" w:rsidP="005D74D4">
      <w:pPr>
        <w:tabs>
          <w:tab w:val="left" w:pos="1134"/>
        </w:tabs>
        <w:spacing w:line="360" w:lineRule="auto"/>
        <w:ind w:firstLine="709"/>
        <w:jc w:val="both"/>
        <w:rPr>
          <w:sz w:val="28"/>
          <w:szCs w:val="28"/>
        </w:rPr>
      </w:pPr>
      <w:r>
        <w:rPr>
          <w:sz w:val="28"/>
          <w:szCs w:val="28"/>
        </w:rPr>
        <w:t xml:space="preserve">На рисунке 10 представлен метод </w:t>
      </w:r>
      <w:r w:rsidRPr="000F554A">
        <w:rPr>
          <w:rFonts w:ascii="Courier New" w:hAnsi="Courier New" w:cs="Courier New"/>
          <w:color w:val="000000" w:themeColor="text1"/>
          <w:sz w:val="24"/>
          <w:szCs w:val="24"/>
          <w:lang w:val="en-US"/>
        </w:rPr>
        <w:t>delete</w:t>
      </w:r>
      <w:r w:rsidRPr="000F554A">
        <w:rPr>
          <w:rFonts w:ascii="Courier New" w:hAnsi="Courier New" w:cs="Courier New"/>
          <w:color w:val="000000" w:themeColor="text1"/>
          <w:sz w:val="24"/>
          <w:szCs w:val="24"/>
        </w:rPr>
        <w:t>_</w:t>
      </w:r>
      <w:r w:rsidRPr="000F554A">
        <w:rPr>
          <w:rFonts w:ascii="Courier New" w:hAnsi="Courier New" w:cs="Courier New"/>
          <w:color w:val="000000" w:themeColor="text1"/>
          <w:sz w:val="24"/>
          <w:szCs w:val="24"/>
          <w:lang w:val="en-US"/>
        </w:rPr>
        <w:t>percussion</w:t>
      </w:r>
      <w:r>
        <w:rPr>
          <w:sz w:val="28"/>
          <w:szCs w:val="28"/>
        </w:rPr>
        <w:t xml:space="preserve">, удаляющий ненужные данные из </w:t>
      </w:r>
      <w:r>
        <w:rPr>
          <w:sz w:val="28"/>
          <w:szCs w:val="28"/>
          <w:lang w:val="en-US"/>
        </w:rPr>
        <w:t>MIDI</w:t>
      </w:r>
      <w:r w:rsidRPr="00DD170B">
        <w:rPr>
          <w:sz w:val="28"/>
          <w:szCs w:val="28"/>
        </w:rPr>
        <w:t xml:space="preserve"> </w:t>
      </w:r>
      <w:r>
        <w:rPr>
          <w:sz w:val="28"/>
          <w:szCs w:val="28"/>
        </w:rPr>
        <w:t>файлов.</w:t>
      </w:r>
    </w:p>
    <w:p w14:paraId="391C53EF" w14:textId="77777777" w:rsidR="005D74D4" w:rsidRPr="00DD170B" w:rsidRDefault="005D74D4" w:rsidP="005D74D4">
      <w:pPr>
        <w:tabs>
          <w:tab w:val="left" w:pos="1134"/>
        </w:tabs>
        <w:spacing w:line="360" w:lineRule="auto"/>
        <w:jc w:val="both"/>
        <w:rPr>
          <w:sz w:val="28"/>
          <w:szCs w:val="28"/>
        </w:rPr>
      </w:pPr>
      <w:r>
        <w:rPr>
          <w:rFonts w:eastAsia="Times New Roman"/>
          <w:noProof/>
          <w:sz w:val="28"/>
          <w:szCs w:val="28"/>
        </w:rPr>
        <mc:AlternateContent>
          <mc:Choice Requires="wps">
            <w:drawing>
              <wp:inline distT="0" distB="0" distL="0" distR="0" wp14:anchorId="3BEC233A" wp14:editId="6D1031CC">
                <wp:extent cx="5624326" cy="4739640"/>
                <wp:effectExtent l="0" t="0" r="14605" b="22860"/>
                <wp:docPr id="4" name="Надпись 4"/>
                <wp:cNvGraphicFramePr/>
                <a:graphic xmlns:a="http://schemas.openxmlformats.org/drawingml/2006/main">
                  <a:graphicData uri="http://schemas.microsoft.com/office/word/2010/wordprocessingShape">
                    <wps:wsp>
                      <wps:cNvSpPr txBox="1"/>
                      <wps:spPr>
                        <a:xfrm>
                          <a:off x="0" y="0"/>
                          <a:ext cx="5624326" cy="4739640"/>
                        </a:xfrm>
                        <a:prstGeom prst="rect">
                          <a:avLst/>
                        </a:prstGeom>
                        <a:solidFill>
                          <a:schemeClr val="lt1"/>
                        </a:solidFill>
                        <a:ln w="6350">
                          <a:solidFill>
                            <a:prstClr val="black"/>
                          </a:solidFill>
                        </a:ln>
                      </wps:spPr>
                      <wps:txbx>
                        <w:txbxContent>
                          <w:p w14:paraId="233F16F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def </w:t>
                            </w:r>
                            <w:proofErr w:type="spellStart"/>
                            <w:r w:rsidRPr="00DD170B">
                              <w:rPr>
                                <w:rFonts w:ascii="Courier New" w:hAnsi="Courier New" w:cs="Courier New"/>
                                <w:color w:val="000000" w:themeColor="text1"/>
                                <w:lang w:val="en-US"/>
                              </w:rPr>
                              <w:t>delete_percussion</w:t>
                            </w:r>
                            <w:proofErr w:type="spellEnd"/>
                            <w:r w:rsidRPr="00DD170B">
                              <w:rPr>
                                <w:rFonts w:ascii="Courier New" w:hAnsi="Courier New" w:cs="Courier New"/>
                                <w:color w:val="000000" w:themeColor="text1"/>
                                <w:lang w:val="en-US"/>
                              </w:rPr>
                              <w:t>(self):</w:t>
                            </w:r>
                          </w:p>
                          <w:p w14:paraId="4661C3D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w:t>
                            </w:r>
                            <w:proofErr w:type="spellStart"/>
                            <w:proofErr w:type="gramStart"/>
                            <w:r w:rsidRPr="00DD170B">
                              <w:rPr>
                                <w:rFonts w:ascii="Courier New" w:hAnsi="Courier New" w:cs="Courier New"/>
                                <w:color w:val="000000" w:themeColor="text1"/>
                                <w:lang w:val="en-US"/>
                              </w:rPr>
                              <w:t>os.listdir</w:t>
                            </w:r>
                            <w:proofErr w:type="spellEnd"/>
                            <w:proofErr w:type="gram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w:t>
                            </w:r>
                          </w:p>
                          <w:p w14:paraId="2FA330C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w:t>
                            </w:r>
                            <w:proofErr w:type="spellStart"/>
                            <w:proofErr w:type="gramStart"/>
                            <w:r w:rsidRPr="00DD170B">
                              <w:rPr>
                                <w:rFonts w:ascii="Courier New" w:hAnsi="Courier New" w:cs="Courier New"/>
                                <w:color w:val="000000" w:themeColor="text1"/>
                                <w:lang w:val="en-US"/>
                              </w:rPr>
                              <w:t>converter.parse</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os.path.join</w:t>
                            </w:r>
                            <w:proofErr w:type="spell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 file))</w:t>
                            </w:r>
                          </w:p>
                          <w:p w14:paraId="230CCA0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new_score</w:t>
                            </w:r>
                            <w:proofErr w:type="spellEnd"/>
                            <w:r w:rsidRPr="00DD170B">
                              <w:rPr>
                                <w:rFonts w:ascii="Courier New" w:hAnsi="Courier New" w:cs="Courier New"/>
                                <w:color w:val="000000" w:themeColor="text1"/>
                                <w:lang w:val="en-US"/>
                              </w:rPr>
                              <w:t xml:space="preserve"> = </w:t>
                            </w:r>
                            <w:proofErr w:type="spellStart"/>
                            <w:proofErr w:type="gramStart"/>
                            <w:r w:rsidRPr="00DD170B">
                              <w:rPr>
                                <w:rFonts w:ascii="Courier New" w:hAnsi="Courier New" w:cs="Courier New"/>
                                <w:color w:val="000000" w:themeColor="text1"/>
                                <w:lang w:val="en-US"/>
                              </w:rPr>
                              <w:t>stream.Score</w:t>
                            </w:r>
                            <w:proofErr w:type="spellEnd"/>
                            <w:proofErr w:type="gramEnd"/>
                            <w:r w:rsidRPr="00DD170B">
                              <w:rPr>
                                <w:rFonts w:ascii="Courier New" w:hAnsi="Courier New" w:cs="Courier New"/>
                                <w:color w:val="000000" w:themeColor="text1"/>
                                <w:lang w:val="en-US"/>
                              </w:rPr>
                              <w:t>()</w:t>
                            </w:r>
                          </w:p>
                          <w:p w14:paraId="3CAF4AC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is_part_to_delete</w:t>
                            </w:r>
                            <w:proofErr w:type="spellEnd"/>
                            <w:r w:rsidRPr="00DD170B">
                              <w:rPr>
                                <w:rFonts w:ascii="Courier New" w:hAnsi="Courier New" w:cs="Courier New"/>
                                <w:color w:val="000000" w:themeColor="text1"/>
                                <w:lang w:val="en-US"/>
                              </w:rPr>
                              <w:t xml:space="preserve"> = False</w:t>
                            </w:r>
                          </w:p>
                          <w:p w14:paraId="72E8C08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new_part</w:t>
                            </w:r>
                            <w:proofErr w:type="spellEnd"/>
                            <w:r w:rsidRPr="00DD170B">
                              <w:rPr>
                                <w:rFonts w:ascii="Courier New" w:hAnsi="Courier New" w:cs="Courier New"/>
                                <w:color w:val="000000" w:themeColor="text1"/>
                                <w:lang w:val="en-US"/>
                              </w:rPr>
                              <w:t xml:space="preserve"> = </w:t>
                            </w:r>
                            <w:proofErr w:type="spellStart"/>
                            <w:proofErr w:type="gramStart"/>
                            <w:r w:rsidRPr="00DD170B">
                              <w:rPr>
                                <w:rFonts w:ascii="Courier New" w:hAnsi="Courier New" w:cs="Courier New"/>
                                <w:color w:val="000000" w:themeColor="text1"/>
                                <w:lang w:val="en-US"/>
                              </w:rPr>
                              <w:t>stream.Part</w:t>
                            </w:r>
                            <w:proofErr w:type="spellEnd"/>
                            <w:proofErr w:type="gramEnd"/>
                            <w:r w:rsidRPr="00DD170B">
                              <w:rPr>
                                <w:rFonts w:ascii="Courier New" w:hAnsi="Courier New" w:cs="Courier New"/>
                                <w:color w:val="000000" w:themeColor="text1"/>
                                <w:lang w:val="en-US"/>
                              </w:rPr>
                              <w:t>()</w:t>
                            </w:r>
                          </w:p>
                          <w:p w14:paraId="662E4CBC"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w:t>
                            </w:r>
                            <w:proofErr w:type="spellStart"/>
                            <w:proofErr w:type="gramStart"/>
                            <w:r w:rsidRPr="00DD170B">
                              <w:rPr>
                                <w:rFonts w:ascii="Courier New" w:hAnsi="Courier New" w:cs="Courier New"/>
                                <w:color w:val="000000" w:themeColor="text1"/>
                                <w:lang w:val="en-US"/>
                              </w:rPr>
                              <w:t>part.recurse</w:t>
                            </w:r>
                            <w:proofErr w:type="spellEnd"/>
                            <w:proofErr w:type="gramEnd"/>
                            <w:r w:rsidRPr="00DD170B">
                              <w:rPr>
                                <w:rFonts w:ascii="Courier New" w:hAnsi="Courier New" w:cs="Courier New"/>
                                <w:color w:val="000000" w:themeColor="text1"/>
                                <w:lang w:val="en-US"/>
                              </w:rPr>
                              <w:t>():</w:t>
                            </w:r>
                          </w:p>
                          <w:p w14:paraId="1942BEE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note.Unpitched</w:t>
                            </w:r>
                            <w:proofErr w:type="spellEnd"/>
                            <w:r w:rsidRPr="00DD170B">
                              <w:rPr>
                                <w:rFonts w:ascii="Courier New" w:hAnsi="Courier New" w:cs="Courier New"/>
                                <w:color w:val="000000" w:themeColor="text1"/>
                                <w:lang w:val="en-US"/>
                              </w:rPr>
                              <w:t xml:space="preserve">) </w:t>
                            </w:r>
                          </w:p>
                          <w:p w14:paraId="30A2B8BA" w14:textId="77777777" w:rsidR="007E629F" w:rsidRPr="00DD170B"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percussion.PercussionChord</w:t>
                            </w:r>
                            <w:proofErr w:type="spellEnd"/>
                            <w:r w:rsidRPr="00DD170B">
                              <w:rPr>
                                <w:rFonts w:ascii="Courier New" w:hAnsi="Courier New" w:cs="Courier New"/>
                                <w:color w:val="000000" w:themeColor="text1"/>
                                <w:lang w:val="en-US"/>
                              </w:rPr>
                              <w:t>)):</w:t>
                            </w:r>
                          </w:p>
                          <w:p w14:paraId="6D95875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is_part_to_delete</w:t>
                            </w:r>
                            <w:proofErr w:type="spellEnd"/>
                            <w:r w:rsidRPr="00DD170B">
                              <w:rPr>
                                <w:rFonts w:ascii="Courier New" w:hAnsi="Courier New" w:cs="Courier New"/>
                                <w:color w:val="000000" w:themeColor="text1"/>
                                <w:lang w:val="en-US"/>
                              </w:rPr>
                              <w:t xml:space="preserve"> = True</w:t>
                            </w:r>
                          </w:p>
                          <w:p w14:paraId="1C770C2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note.Note</w:t>
                            </w:r>
                            <w:proofErr w:type="spellEnd"/>
                            <w:r w:rsidRPr="00DD170B">
                              <w:rPr>
                                <w:rFonts w:ascii="Courier New" w:hAnsi="Courier New" w:cs="Courier New"/>
                                <w:color w:val="000000" w:themeColor="text1"/>
                                <w:lang w:val="en-US"/>
                              </w:rPr>
                              <w:t>))</w:t>
                            </w:r>
                          </w:p>
                          <w:p w14:paraId="5F4C1F7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note.Rest</w:t>
                            </w:r>
                            <w:proofErr w:type="spellEnd"/>
                            <w:r w:rsidRPr="00DD170B">
                              <w:rPr>
                                <w:rFonts w:ascii="Courier New" w:hAnsi="Courier New" w:cs="Courier New"/>
                                <w:color w:val="000000" w:themeColor="text1"/>
                                <w:lang w:val="en-US"/>
                              </w:rPr>
                              <w:t>))</w:t>
                            </w:r>
                          </w:p>
                          <w:p w14:paraId="066088F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chord.Chord</w:t>
                            </w:r>
                            <w:proofErr w:type="spellEnd"/>
                            <w:r w:rsidRPr="00DD170B">
                              <w:rPr>
                                <w:rFonts w:ascii="Courier New" w:hAnsi="Courier New" w:cs="Courier New"/>
                                <w:color w:val="000000" w:themeColor="text1"/>
                                <w:lang w:val="en-US"/>
                              </w:rPr>
                              <w:t>))</w:t>
                            </w:r>
                          </w:p>
                          <w:p w14:paraId="4073A9C0"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stream.Measure</w:t>
                            </w:r>
                            <w:proofErr w:type="spellEnd"/>
                            <w:r w:rsidRPr="00DD170B">
                              <w:rPr>
                                <w:rFonts w:ascii="Courier New" w:hAnsi="Courier New" w:cs="Courier New"/>
                                <w:color w:val="000000" w:themeColor="text1"/>
                                <w:lang w:val="en-US"/>
                              </w:rPr>
                              <w:t>))):</w:t>
                            </w:r>
                          </w:p>
                          <w:p w14:paraId="3043F6C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w:t>
                            </w:r>
                            <w:proofErr w:type="spellStart"/>
                            <w:proofErr w:type="gramStart"/>
                            <w:r w:rsidRPr="00DD170B">
                              <w:rPr>
                                <w:rFonts w:ascii="Courier New" w:hAnsi="Courier New" w:cs="Courier New"/>
                                <w:color w:val="000000" w:themeColor="text1"/>
                                <w:lang w:val="en-US"/>
                              </w:rPr>
                              <w:t>item.duration</w:t>
                            </w:r>
                            <w:proofErr w:type="gramEnd"/>
                            <w:r w:rsidRPr="00DD170B">
                              <w:rPr>
                                <w:rFonts w:ascii="Courier New" w:hAnsi="Courier New" w:cs="Courier New"/>
                                <w:color w:val="000000" w:themeColor="text1"/>
                                <w:lang w:val="en-US"/>
                              </w:rPr>
                              <w:t>.quarterLength</w:t>
                            </w:r>
                            <w:proofErr w:type="spellEnd"/>
                          </w:p>
                          <w:p w14:paraId="3A5FFE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tmp_rest</w:t>
                            </w:r>
                            <w:proofErr w:type="spellEnd"/>
                            <w:r w:rsidRPr="00DD170B">
                              <w:rPr>
                                <w:rFonts w:ascii="Courier New" w:hAnsi="Courier New" w:cs="Courier New"/>
                                <w:color w:val="000000" w:themeColor="text1"/>
                                <w:lang w:val="en-US"/>
                              </w:rPr>
                              <w:t xml:space="preserve"> = </w:t>
                            </w:r>
                            <w:proofErr w:type="spellStart"/>
                            <w:proofErr w:type="gramStart"/>
                            <w:r w:rsidRPr="00DD170B">
                              <w:rPr>
                                <w:rFonts w:ascii="Courier New" w:hAnsi="Courier New" w:cs="Courier New"/>
                                <w:color w:val="000000" w:themeColor="text1"/>
                                <w:lang w:val="en-US"/>
                              </w:rPr>
                              <w:t>note.Rest</w:t>
                            </w:r>
                            <w:proofErr w:type="spellEnd"/>
                            <w:proofErr w:type="gramEnd"/>
                            <w:r w:rsidRPr="00DD170B">
                              <w:rPr>
                                <w:rFonts w:ascii="Courier New" w:hAnsi="Courier New" w:cs="Courier New"/>
                                <w:color w:val="000000" w:themeColor="text1"/>
                                <w:lang w:val="en-US"/>
                              </w:rPr>
                              <w:t>()</w:t>
                            </w:r>
                          </w:p>
                          <w:p w14:paraId="0FAC868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tmp_</w:t>
                            </w:r>
                            <w:proofErr w:type="gramStart"/>
                            <w:r w:rsidRPr="00DD170B">
                              <w:rPr>
                                <w:rFonts w:ascii="Courier New" w:hAnsi="Courier New" w:cs="Courier New"/>
                                <w:color w:val="000000" w:themeColor="text1"/>
                                <w:lang w:val="en-US"/>
                              </w:rPr>
                              <w:t>rest.duration</w:t>
                            </w:r>
                            <w:proofErr w:type="gramEnd"/>
                            <w:r w:rsidRPr="00DD170B">
                              <w:rPr>
                                <w:rFonts w:ascii="Courier New" w:hAnsi="Courier New" w:cs="Courier New"/>
                                <w:color w:val="000000" w:themeColor="text1"/>
                                <w:lang w:val="en-US"/>
                              </w:rPr>
                              <w:t>.quarterLength</w:t>
                            </w:r>
                            <w:proofErr w:type="spellEnd"/>
                            <w:r w:rsidRPr="00DD170B">
                              <w:rPr>
                                <w:rFonts w:ascii="Courier New" w:hAnsi="Courier New" w:cs="Courier New"/>
                                <w:color w:val="000000" w:themeColor="text1"/>
                                <w:lang w:val="en-US"/>
                              </w:rPr>
                              <w:t xml:space="preserve"> = dur</w:t>
                            </w:r>
                          </w:p>
                          <w:p w14:paraId="68B2A53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part.append</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tmp_rest</w:t>
                            </w:r>
                            <w:proofErr w:type="spellEnd"/>
                            <w:r w:rsidRPr="00DD170B">
                              <w:rPr>
                                <w:rFonts w:ascii="Courier New" w:hAnsi="Courier New" w:cs="Courier New"/>
                                <w:color w:val="000000" w:themeColor="text1"/>
                                <w:lang w:val="en-US"/>
                              </w:rPr>
                              <w:t>)</w:t>
                            </w:r>
                          </w:p>
                          <w:p w14:paraId="287A0315"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part.append</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copy.deepcopy</w:t>
                            </w:r>
                            <w:proofErr w:type="spellEnd"/>
                            <w:r w:rsidRPr="00DD170B">
                              <w:rPr>
                                <w:rFonts w:ascii="Courier New" w:hAnsi="Courier New" w:cs="Courier New"/>
                                <w:color w:val="000000" w:themeColor="text1"/>
                                <w:lang w:val="en-US"/>
                              </w:rPr>
                              <w:t>(item))</w:t>
                            </w:r>
                          </w:p>
                          <w:p w14:paraId="65BB0E92"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w:t>
                            </w:r>
                            <w:proofErr w:type="spellStart"/>
                            <w:r w:rsidRPr="00DD170B">
                              <w:rPr>
                                <w:rFonts w:ascii="Courier New" w:hAnsi="Courier New" w:cs="Courier New"/>
                                <w:color w:val="000000" w:themeColor="text1"/>
                                <w:lang w:val="en-US"/>
                              </w:rPr>
                              <w:t>is_part_to_delete</w:t>
                            </w:r>
                            <w:proofErr w:type="spellEnd"/>
                            <w:r w:rsidRPr="00DD170B">
                              <w:rPr>
                                <w:rFonts w:ascii="Courier New" w:hAnsi="Courier New" w:cs="Courier New"/>
                                <w:color w:val="000000" w:themeColor="text1"/>
                                <w:lang w:val="en-US"/>
                              </w:rPr>
                              <w:t>):</w:t>
                            </w:r>
                          </w:p>
                          <w:p w14:paraId="542ADD04"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score.append</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new_part</w:t>
                            </w:r>
                            <w:proofErr w:type="spellEnd"/>
                            <w:r w:rsidRPr="00DD170B">
                              <w:rPr>
                                <w:rFonts w:ascii="Courier New" w:hAnsi="Courier New" w:cs="Courier New"/>
                                <w:color w:val="000000" w:themeColor="text1"/>
                                <w:lang w:val="en-US"/>
                              </w:rPr>
                              <w:t>)</w:t>
                            </w:r>
                          </w:p>
                          <w:p w14:paraId="39F0D8D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proofErr w:type="gramStart"/>
                            <w:r w:rsidRPr="00DD170B">
                              <w:rPr>
                                <w:rFonts w:ascii="Courier New" w:hAnsi="Courier New" w:cs="Courier New"/>
                                <w:color w:val="000000" w:themeColor="text1"/>
                                <w:lang w:val="en-US"/>
                              </w:rPr>
                              <w:t>os.remove</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os.path.join</w:t>
                            </w:r>
                            <w:proofErr w:type="spell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 file))</w:t>
                            </w:r>
                          </w:p>
                          <w:p w14:paraId="67BBA72A"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score.write</w:t>
                            </w:r>
                            <w:proofErr w:type="spellEnd"/>
                            <w:proofErr w:type="gramEnd"/>
                            <w:r w:rsidRPr="00DD170B">
                              <w:rPr>
                                <w:rFonts w:ascii="Courier New" w:hAnsi="Courier New" w:cs="Courier New"/>
                                <w:color w:val="000000" w:themeColor="text1"/>
                                <w:lang w:val="en-US"/>
                              </w:rPr>
                              <w:t xml:space="preserve">('midi', </w:t>
                            </w:r>
                          </w:p>
                          <w:p w14:paraId="2508E827" w14:textId="77777777" w:rsidR="007E629F" w:rsidRPr="00FB6B7D"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fp</w:t>
                            </w:r>
                            <w:proofErr w:type="spellEnd"/>
                            <w:r w:rsidRPr="00DD170B">
                              <w:rPr>
                                <w:rFonts w:ascii="Courier New" w:hAnsi="Courier New" w:cs="Courier New"/>
                                <w:color w:val="000000" w:themeColor="text1"/>
                                <w:lang w:val="en-US"/>
                              </w:rPr>
                              <w:t>=</w:t>
                            </w:r>
                            <w:proofErr w:type="spellStart"/>
                            <w:proofErr w:type="gramStart"/>
                            <w:r w:rsidRPr="00DD170B">
                              <w:rPr>
                                <w:rFonts w:ascii="Courier New" w:hAnsi="Courier New" w:cs="Courier New"/>
                                <w:color w:val="000000" w:themeColor="text1"/>
                                <w:lang w:val="en-US"/>
                              </w:rPr>
                              <w:t>os.path</w:t>
                            </w:r>
                            <w:proofErr w:type="gramEnd"/>
                            <w:r w:rsidRPr="00DD170B">
                              <w:rPr>
                                <w:rFonts w:ascii="Courier New" w:hAnsi="Courier New" w:cs="Courier New"/>
                                <w:color w:val="000000" w:themeColor="text1"/>
                                <w:lang w:val="en-US"/>
                              </w:rPr>
                              <w:t>.join</w:t>
                            </w:r>
                            <w:proofErr w:type="spell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 f"{file}.mid"))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EC233A" id="_x0000_t202" coordsize="21600,21600" o:spt="202" path="m,l,21600r21600,l21600,xe">
                <v:stroke joinstyle="miter"/>
                <v:path gradientshapeok="t" o:connecttype="rect"/>
              </v:shapetype>
              <v:shape id="Надпись 4" o:spid="_x0000_s1026" type="#_x0000_t202" style="width:442.85pt;height:3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" fillcolor="white [3201]" strokeweight=".5pt">
                <v:textbox>
                  <w:txbxContent>
                    <w:p w14:paraId="233F16F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def </w:t>
                      </w:r>
                      <w:proofErr w:type="spellStart"/>
                      <w:r w:rsidRPr="00DD170B">
                        <w:rPr>
                          <w:rFonts w:ascii="Courier New" w:hAnsi="Courier New" w:cs="Courier New"/>
                          <w:color w:val="000000" w:themeColor="text1"/>
                          <w:lang w:val="en-US"/>
                        </w:rPr>
                        <w:t>delete_percussion</w:t>
                      </w:r>
                      <w:proofErr w:type="spellEnd"/>
                      <w:r w:rsidRPr="00DD170B">
                        <w:rPr>
                          <w:rFonts w:ascii="Courier New" w:hAnsi="Courier New" w:cs="Courier New"/>
                          <w:color w:val="000000" w:themeColor="text1"/>
                          <w:lang w:val="en-US"/>
                        </w:rPr>
                        <w:t>(self):</w:t>
                      </w:r>
                    </w:p>
                    <w:p w14:paraId="4661C3D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w:t>
                      </w:r>
                      <w:proofErr w:type="spellStart"/>
                      <w:proofErr w:type="gramStart"/>
                      <w:r w:rsidRPr="00DD170B">
                        <w:rPr>
                          <w:rFonts w:ascii="Courier New" w:hAnsi="Courier New" w:cs="Courier New"/>
                          <w:color w:val="000000" w:themeColor="text1"/>
                          <w:lang w:val="en-US"/>
                        </w:rPr>
                        <w:t>os.listdir</w:t>
                      </w:r>
                      <w:proofErr w:type="spellEnd"/>
                      <w:proofErr w:type="gram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w:t>
                      </w:r>
                    </w:p>
                    <w:p w14:paraId="2FA330C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w:t>
                      </w:r>
                      <w:proofErr w:type="spellStart"/>
                      <w:proofErr w:type="gramStart"/>
                      <w:r w:rsidRPr="00DD170B">
                        <w:rPr>
                          <w:rFonts w:ascii="Courier New" w:hAnsi="Courier New" w:cs="Courier New"/>
                          <w:color w:val="000000" w:themeColor="text1"/>
                          <w:lang w:val="en-US"/>
                        </w:rPr>
                        <w:t>converter.parse</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os.path.join</w:t>
                      </w:r>
                      <w:proofErr w:type="spell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 file))</w:t>
                      </w:r>
                    </w:p>
                    <w:p w14:paraId="230CCA0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new_score</w:t>
                      </w:r>
                      <w:proofErr w:type="spellEnd"/>
                      <w:r w:rsidRPr="00DD170B">
                        <w:rPr>
                          <w:rFonts w:ascii="Courier New" w:hAnsi="Courier New" w:cs="Courier New"/>
                          <w:color w:val="000000" w:themeColor="text1"/>
                          <w:lang w:val="en-US"/>
                        </w:rPr>
                        <w:t xml:space="preserve"> = </w:t>
                      </w:r>
                      <w:proofErr w:type="spellStart"/>
                      <w:proofErr w:type="gramStart"/>
                      <w:r w:rsidRPr="00DD170B">
                        <w:rPr>
                          <w:rFonts w:ascii="Courier New" w:hAnsi="Courier New" w:cs="Courier New"/>
                          <w:color w:val="000000" w:themeColor="text1"/>
                          <w:lang w:val="en-US"/>
                        </w:rPr>
                        <w:t>stream.Score</w:t>
                      </w:r>
                      <w:proofErr w:type="spellEnd"/>
                      <w:proofErr w:type="gramEnd"/>
                      <w:r w:rsidRPr="00DD170B">
                        <w:rPr>
                          <w:rFonts w:ascii="Courier New" w:hAnsi="Courier New" w:cs="Courier New"/>
                          <w:color w:val="000000" w:themeColor="text1"/>
                          <w:lang w:val="en-US"/>
                        </w:rPr>
                        <w:t>()</w:t>
                      </w:r>
                    </w:p>
                    <w:p w14:paraId="3CAF4AC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is_part_to_delete</w:t>
                      </w:r>
                      <w:proofErr w:type="spellEnd"/>
                      <w:r w:rsidRPr="00DD170B">
                        <w:rPr>
                          <w:rFonts w:ascii="Courier New" w:hAnsi="Courier New" w:cs="Courier New"/>
                          <w:color w:val="000000" w:themeColor="text1"/>
                          <w:lang w:val="en-US"/>
                        </w:rPr>
                        <w:t xml:space="preserve"> = False</w:t>
                      </w:r>
                    </w:p>
                    <w:p w14:paraId="72E8C08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new_part</w:t>
                      </w:r>
                      <w:proofErr w:type="spellEnd"/>
                      <w:r w:rsidRPr="00DD170B">
                        <w:rPr>
                          <w:rFonts w:ascii="Courier New" w:hAnsi="Courier New" w:cs="Courier New"/>
                          <w:color w:val="000000" w:themeColor="text1"/>
                          <w:lang w:val="en-US"/>
                        </w:rPr>
                        <w:t xml:space="preserve"> = </w:t>
                      </w:r>
                      <w:proofErr w:type="spellStart"/>
                      <w:proofErr w:type="gramStart"/>
                      <w:r w:rsidRPr="00DD170B">
                        <w:rPr>
                          <w:rFonts w:ascii="Courier New" w:hAnsi="Courier New" w:cs="Courier New"/>
                          <w:color w:val="000000" w:themeColor="text1"/>
                          <w:lang w:val="en-US"/>
                        </w:rPr>
                        <w:t>stream.Part</w:t>
                      </w:r>
                      <w:proofErr w:type="spellEnd"/>
                      <w:proofErr w:type="gramEnd"/>
                      <w:r w:rsidRPr="00DD170B">
                        <w:rPr>
                          <w:rFonts w:ascii="Courier New" w:hAnsi="Courier New" w:cs="Courier New"/>
                          <w:color w:val="000000" w:themeColor="text1"/>
                          <w:lang w:val="en-US"/>
                        </w:rPr>
                        <w:t>()</w:t>
                      </w:r>
                    </w:p>
                    <w:p w14:paraId="662E4CBC"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w:t>
                      </w:r>
                      <w:proofErr w:type="spellStart"/>
                      <w:proofErr w:type="gramStart"/>
                      <w:r w:rsidRPr="00DD170B">
                        <w:rPr>
                          <w:rFonts w:ascii="Courier New" w:hAnsi="Courier New" w:cs="Courier New"/>
                          <w:color w:val="000000" w:themeColor="text1"/>
                          <w:lang w:val="en-US"/>
                        </w:rPr>
                        <w:t>part.recurse</w:t>
                      </w:r>
                      <w:proofErr w:type="spellEnd"/>
                      <w:proofErr w:type="gramEnd"/>
                      <w:r w:rsidRPr="00DD170B">
                        <w:rPr>
                          <w:rFonts w:ascii="Courier New" w:hAnsi="Courier New" w:cs="Courier New"/>
                          <w:color w:val="000000" w:themeColor="text1"/>
                          <w:lang w:val="en-US"/>
                        </w:rPr>
                        <w:t>():</w:t>
                      </w:r>
                    </w:p>
                    <w:p w14:paraId="1942BEE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note.Unpitched</w:t>
                      </w:r>
                      <w:proofErr w:type="spellEnd"/>
                      <w:r w:rsidRPr="00DD170B">
                        <w:rPr>
                          <w:rFonts w:ascii="Courier New" w:hAnsi="Courier New" w:cs="Courier New"/>
                          <w:color w:val="000000" w:themeColor="text1"/>
                          <w:lang w:val="en-US"/>
                        </w:rPr>
                        <w:t xml:space="preserve">) </w:t>
                      </w:r>
                    </w:p>
                    <w:p w14:paraId="30A2B8BA" w14:textId="77777777" w:rsidR="007E629F" w:rsidRPr="00DD170B"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percussion.PercussionChord</w:t>
                      </w:r>
                      <w:proofErr w:type="spellEnd"/>
                      <w:r w:rsidRPr="00DD170B">
                        <w:rPr>
                          <w:rFonts w:ascii="Courier New" w:hAnsi="Courier New" w:cs="Courier New"/>
                          <w:color w:val="000000" w:themeColor="text1"/>
                          <w:lang w:val="en-US"/>
                        </w:rPr>
                        <w:t>)):</w:t>
                      </w:r>
                    </w:p>
                    <w:p w14:paraId="6D95875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is_part_to_delete</w:t>
                      </w:r>
                      <w:proofErr w:type="spellEnd"/>
                      <w:r w:rsidRPr="00DD170B">
                        <w:rPr>
                          <w:rFonts w:ascii="Courier New" w:hAnsi="Courier New" w:cs="Courier New"/>
                          <w:color w:val="000000" w:themeColor="text1"/>
                          <w:lang w:val="en-US"/>
                        </w:rPr>
                        <w:t xml:space="preserve"> = True</w:t>
                      </w:r>
                    </w:p>
                    <w:p w14:paraId="1C770C2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note.Note</w:t>
                      </w:r>
                      <w:proofErr w:type="spellEnd"/>
                      <w:r w:rsidRPr="00DD170B">
                        <w:rPr>
                          <w:rFonts w:ascii="Courier New" w:hAnsi="Courier New" w:cs="Courier New"/>
                          <w:color w:val="000000" w:themeColor="text1"/>
                          <w:lang w:val="en-US"/>
                        </w:rPr>
                        <w:t>))</w:t>
                      </w:r>
                    </w:p>
                    <w:p w14:paraId="5F4C1F7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note.Rest</w:t>
                      </w:r>
                      <w:proofErr w:type="spellEnd"/>
                      <w:r w:rsidRPr="00DD170B">
                        <w:rPr>
                          <w:rFonts w:ascii="Courier New" w:hAnsi="Courier New" w:cs="Courier New"/>
                          <w:color w:val="000000" w:themeColor="text1"/>
                          <w:lang w:val="en-US"/>
                        </w:rPr>
                        <w:t>))</w:t>
                      </w:r>
                    </w:p>
                    <w:p w14:paraId="066088F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chord.Chord</w:t>
                      </w:r>
                      <w:proofErr w:type="spellEnd"/>
                      <w:r w:rsidRPr="00DD170B">
                        <w:rPr>
                          <w:rFonts w:ascii="Courier New" w:hAnsi="Courier New" w:cs="Courier New"/>
                          <w:color w:val="000000" w:themeColor="text1"/>
                          <w:lang w:val="en-US"/>
                        </w:rPr>
                        <w:t>))</w:t>
                      </w:r>
                    </w:p>
                    <w:p w14:paraId="4073A9C0"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w:t>
                      </w:r>
                      <w:proofErr w:type="spellStart"/>
                      <w:proofErr w:type="gramStart"/>
                      <w:r w:rsidRPr="00DD170B">
                        <w:rPr>
                          <w:rFonts w:ascii="Courier New" w:hAnsi="Courier New" w:cs="Courier New"/>
                          <w:color w:val="000000" w:themeColor="text1"/>
                          <w:lang w:val="en-US"/>
                        </w:rPr>
                        <w:t>isinstance</w:t>
                      </w:r>
                      <w:proofErr w:type="spellEnd"/>
                      <w:r w:rsidRPr="00DD170B">
                        <w:rPr>
                          <w:rFonts w:ascii="Courier New" w:hAnsi="Courier New" w:cs="Courier New"/>
                          <w:color w:val="000000" w:themeColor="text1"/>
                          <w:lang w:val="en-US"/>
                        </w:rPr>
                        <w:t>(</w:t>
                      </w:r>
                      <w:proofErr w:type="gramEnd"/>
                      <w:r w:rsidRPr="00DD170B">
                        <w:rPr>
                          <w:rFonts w:ascii="Courier New" w:hAnsi="Courier New" w:cs="Courier New"/>
                          <w:color w:val="000000" w:themeColor="text1"/>
                          <w:lang w:val="en-US"/>
                        </w:rPr>
                        <w:t xml:space="preserve">item, </w:t>
                      </w:r>
                      <w:proofErr w:type="spellStart"/>
                      <w:r w:rsidRPr="00DD170B">
                        <w:rPr>
                          <w:rFonts w:ascii="Courier New" w:hAnsi="Courier New" w:cs="Courier New"/>
                          <w:color w:val="000000" w:themeColor="text1"/>
                          <w:lang w:val="en-US"/>
                        </w:rPr>
                        <w:t>stream.Measure</w:t>
                      </w:r>
                      <w:proofErr w:type="spellEnd"/>
                      <w:r w:rsidRPr="00DD170B">
                        <w:rPr>
                          <w:rFonts w:ascii="Courier New" w:hAnsi="Courier New" w:cs="Courier New"/>
                          <w:color w:val="000000" w:themeColor="text1"/>
                          <w:lang w:val="en-US"/>
                        </w:rPr>
                        <w:t>))):</w:t>
                      </w:r>
                    </w:p>
                    <w:p w14:paraId="3043F6C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w:t>
                      </w:r>
                      <w:proofErr w:type="spellStart"/>
                      <w:proofErr w:type="gramStart"/>
                      <w:r w:rsidRPr="00DD170B">
                        <w:rPr>
                          <w:rFonts w:ascii="Courier New" w:hAnsi="Courier New" w:cs="Courier New"/>
                          <w:color w:val="000000" w:themeColor="text1"/>
                          <w:lang w:val="en-US"/>
                        </w:rPr>
                        <w:t>item.duration</w:t>
                      </w:r>
                      <w:proofErr w:type="gramEnd"/>
                      <w:r w:rsidRPr="00DD170B">
                        <w:rPr>
                          <w:rFonts w:ascii="Courier New" w:hAnsi="Courier New" w:cs="Courier New"/>
                          <w:color w:val="000000" w:themeColor="text1"/>
                          <w:lang w:val="en-US"/>
                        </w:rPr>
                        <w:t>.quarterLength</w:t>
                      </w:r>
                      <w:proofErr w:type="spellEnd"/>
                    </w:p>
                    <w:p w14:paraId="3A5FFE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tmp_rest</w:t>
                      </w:r>
                      <w:proofErr w:type="spellEnd"/>
                      <w:r w:rsidRPr="00DD170B">
                        <w:rPr>
                          <w:rFonts w:ascii="Courier New" w:hAnsi="Courier New" w:cs="Courier New"/>
                          <w:color w:val="000000" w:themeColor="text1"/>
                          <w:lang w:val="en-US"/>
                        </w:rPr>
                        <w:t xml:space="preserve"> = </w:t>
                      </w:r>
                      <w:proofErr w:type="spellStart"/>
                      <w:proofErr w:type="gramStart"/>
                      <w:r w:rsidRPr="00DD170B">
                        <w:rPr>
                          <w:rFonts w:ascii="Courier New" w:hAnsi="Courier New" w:cs="Courier New"/>
                          <w:color w:val="000000" w:themeColor="text1"/>
                          <w:lang w:val="en-US"/>
                        </w:rPr>
                        <w:t>note.Rest</w:t>
                      </w:r>
                      <w:proofErr w:type="spellEnd"/>
                      <w:proofErr w:type="gramEnd"/>
                      <w:r w:rsidRPr="00DD170B">
                        <w:rPr>
                          <w:rFonts w:ascii="Courier New" w:hAnsi="Courier New" w:cs="Courier New"/>
                          <w:color w:val="000000" w:themeColor="text1"/>
                          <w:lang w:val="en-US"/>
                        </w:rPr>
                        <w:t>()</w:t>
                      </w:r>
                    </w:p>
                    <w:p w14:paraId="0FAC868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tmp_</w:t>
                      </w:r>
                      <w:proofErr w:type="gramStart"/>
                      <w:r w:rsidRPr="00DD170B">
                        <w:rPr>
                          <w:rFonts w:ascii="Courier New" w:hAnsi="Courier New" w:cs="Courier New"/>
                          <w:color w:val="000000" w:themeColor="text1"/>
                          <w:lang w:val="en-US"/>
                        </w:rPr>
                        <w:t>rest.duration</w:t>
                      </w:r>
                      <w:proofErr w:type="gramEnd"/>
                      <w:r w:rsidRPr="00DD170B">
                        <w:rPr>
                          <w:rFonts w:ascii="Courier New" w:hAnsi="Courier New" w:cs="Courier New"/>
                          <w:color w:val="000000" w:themeColor="text1"/>
                          <w:lang w:val="en-US"/>
                        </w:rPr>
                        <w:t>.quarterLength</w:t>
                      </w:r>
                      <w:proofErr w:type="spellEnd"/>
                      <w:r w:rsidRPr="00DD170B">
                        <w:rPr>
                          <w:rFonts w:ascii="Courier New" w:hAnsi="Courier New" w:cs="Courier New"/>
                          <w:color w:val="000000" w:themeColor="text1"/>
                          <w:lang w:val="en-US"/>
                        </w:rPr>
                        <w:t xml:space="preserve"> = dur</w:t>
                      </w:r>
                    </w:p>
                    <w:p w14:paraId="68B2A53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part.append</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tmp_rest</w:t>
                      </w:r>
                      <w:proofErr w:type="spellEnd"/>
                      <w:r w:rsidRPr="00DD170B">
                        <w:rPr>
                          <w:rFonts w:ascii="Courier New" w:hAnsi="Courier New" w:cs="Courier New"/>
                          <w:color w:val="000000" w:themeColor="text1"/>
                          <w:lang w:val="en-US"/>
                        </w:rPr>
                        <w:t>)</w:t>
                      </w:r>
                    </w:p>
                    <w:p w14:paraId="287A0315"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part.append</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copy.deepcopy</w:t>
                      </w:r>
                      <w:proofErr w:type="spellEnd"/>
                      <w:r w:rsidRPr="00DD170B">
                        <w:rPr>
                          <w:rFonts w:ascii="Courier New" w:hAnsi="Courier New" w:cs="Courier New"/>
                          <w:color w:val="000000" w:themeColor="text1"/>
                          <w:lang w:val="en-US"/>
                        </w:rPr>
                        <w:t>(item))</w:t>
                      </w:r>
                    </w:p>
                    <w:p w14:paraId="65BB0E92"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w:t>
                      </w:r>
                      <w:proofErr w:type="spellStart"/>
                      <w:r w:rsidRPr="00DD170B">
                        <w:rPr>
                          <w:rFonts w:ascii="Courier New" w:hAnsi="Courier New" w:cs="Courier New"/>
                          <w:color w:val="000000" w:themeColor="text1"/>
                          <w:lang w:val="en-US"/>
                        </w:rPr>
                        <w:t>is_part_to_delete</w:t>
                      </w:r>
                      <w:proofErr w:type="spellEnd"/>
                      <w:r w:rsidRPr="00DD170B">
                        <w:rPr>
                          <w:rFonts w:ascii="Courier New" w:hAnsi="Courier New" w:cs="Courier New"/>
                          <w:color w:val="000000" w:themeColor="text1"/>
                          <w:lang w:val="en-US"/>
                        </w:rPr>
                        <w:t>):</w:t>
                      </w:r>
                    </w:p>
                    <w:p w14:paraId="542ADD04"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score.append</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new_part</w:t>
                      </w:r>
                      <w:proofErr w:type="spellEnd"/>
                      <w:r w:rsidRPr="00DD170B">
                        <w:rPr>
                          <w:rFonts w:ascii="Courier New" w:hAnsi="Courier New" w:cs="Courier New"/>
                          <w:color w:val="000000" w:themeColor="text1"/>
                          <w:lang w:val="en-US"/>
                        </w:rPr>
                        <w:t>)</w:t>
                      </w:r>
                    </w:p>
                    <w:p w14:paraId="39F0D8D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proofErr w:type="gramStart"/>
                      <w:r w:rsidRPr="00DD170B">
                        <w:rPr>
                          <w:rFonts w:ascii="Courier New" w:hAnsi="Courier New" w:cs="Courier New"/>
                          <w:color w:val="000000" w:themeColor="text1"/>
                          <w:lang w:val="en-US"/>
                        </w:rPr>
                        <w:t>os.remove</w:t>
                      </w:r>
                      <w:proofErr w:type="spellEnd"/>
                      <w:proofErr w:type="gramEnd"/>
                      <w:r w:rsidRPr="00DD170B">
                        <w:rPr>
                          <w:rFonts w:ascii="Courier New" w:hAnsi="Courier New" w:cs="Courier New"/>
                          <w:color w:val="000000" w:themeColor="text1"/>
                          <w:lang w:val="en-US"/>
                        </w:rPr>
                        <w:t>(</w:t>
                      </w:r>
                      <w:proofErr w:type="spellStart"/>
                      <w:r w:rsidRPr="00DD170B">
                        <w:rPr>
                          <w:rFonts w:ascii="Courier New" w:hAnsi="Courier New" w:cs="Courier New"/>
                          <w:color w:val="000000" w:themeColor="text1"/>
                          <w:lang w:val="en-US"/>
                        </w:rPr>
                        <w:t>os.path.join</w:t>
                      </w:r>
                      <w:proofErr w:type="spell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 file))</w:t>
                      </w:r>
                    </w:p>
                    <w:p w14:paraId="67BBA72A"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new_</w:t>
                      </w:r>
                      <w:proofErr w:type="gramStart"/>
                      <w:r w:rsidRPr="00DD170B">
                        <w:rPr>
                          <w:rFonts w:ascii="Courier New" w:hAnsi="Courier New" w:cs="Courier New"/>
                          <w:color w:val="000000" w:themeColor="text1"/>
                          <w:lang w:val="en-US"/>
                        </w:rPr>
                        <w:t>score.write</w:t>
                      </w:r>
                      <w:proofErr w:type="spellEnd"/>
                      <w:proofErr w:type="gramEnd"/>
                      <w:r w:rsidRPr="00DD170B">
                        <w:rPr>
                          <w:rFonts w:ascii="Courier New" w:hAnsi="Courier New" w:cs="Courier New"/>
                          <w:color w:val="000000" w:themeColor="text1"/>
                          <w:lang w:val="en-US"/>
                        </w:rPr>
                        <w:t xml:space="preserve">('midi', </w:t>
                      </w:r>
                    </w:p>
                    <w:p w14:paraId="2508E827" w14:textId="77777777" w:rsidR="007E629F" w:rsidRPr="00FB6B7D"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proofErr w:type="spellStart"/>
                      <w:r w:rsidRPr="00DD170B">
                        <w:rPr>
                          <w:rFonts w:ascii="Courier New" w:hAnsi="Courier New" w:cs="Courier New"/>
                          <w:color w:val="000000" w:themeColor="text1"/>
                          <w:lang w:val="en-US"/>
                        </w:rPr>
                        <w:t>fp</w:t>
                      </w:r>
                      <w:proofErr w:type="spellEnd"/>
                      <w:r w:rsidRPr="00DD170B">
                        <w:rPr>
                          <w:rFonts w:ascii="Courier New" w:hAnsi="Courier New" w:cs="Courier New"/>
                          <w:color w:val="000000" w:themeColor="text1"/>
                          <w:lang w:val="en-US"/>
                        </w:rPr>
                        <w:t>=</w:t>
                      </w:r>
                      <w:proofErr w:type="spellStart"/>
                      <w:proofErr w:type="gramStart"/>
                      <w:r w:rsidRPr="00DD170B">
                        <w:rPr>
                          <w:rFonts w:ascii="Courier New" w:hAnsi="Courier New" w:cs="Courier New"/>
                          <w:color w:val="000000" w:themeColor="text1"/>
                          <w:lang w:val="en-US"/>
                        </w:rPr>
                        <w:t>os.path</w:t>
                      </w:r>
                      <w:proofErr w:type="gramEnd"/>
                      <w:r w:rsidRPr="00DD170B">
                        <w:rPr>
                          <w:rFonts w:ascii="Courier New" w:hAnsi="Courier New" w:cs="Courier New"/>
                          <w:color w:val="000000" w:themeColor="text1"/>
                          <w:lang w:val="en-US"/>
                        </w:rPr>
                        <w:t>.join</w:t>
                      </w:r>
                      <w:proofErr w:type="spellEnd"/>
                      <w:r w:rsidRPr="00DD170B">
                        <w:rPr>
                          <w:rFonts w:ascii="Courier New" w:hAnsi="Courier New" w:cs="Courier New"/>
                          <w:color w:val="000000" w:themeColor="text1"/>
                          <w:lang w:val="en-US"/>
                        </w:rPr>
                        <w:t>(self.__</w:t>
                      </w:r>
                      <w:proofErr w:type="spellStart"/>
                      <w:r w:rsidRPr="00DD170B">
                        <w:rPr>
                          <w:rFonts w:ascii="Courier New" w:hAnsi="Courier New" w:cs="Courier New"/>
                          <w:color w:val="000000" w:themeColor="text1"/>
                          <w:lang w:val="en-US"/>
                        </w:rPr>
                        <w:t>temp_path</w:t>
                      </w:r>
                      <w:proofErr w:type="spellEnd"/>
                      <w:r w:rsidRPr="00DD170B">
                        <w:rPr>
                          <w:rFonts w:ascii="Courier New" w:hAnsi="Courier New" w:cs="Courier New"/>
                          <w:color w:val="000000" w:themeColor="text1"/>
                          <w:lang w:val="en-US"/>
                        </w:rPr>
                        <w:t>, f"{file}.mid"))</w:t>
                      </w:r>
                    </w:p>
                  </w:txbxContent>
                </v:textbox>
                <w10:anchorlock/>
              </v:shape>
            </w:pict>
          </mc:Fallback>
        </mc:AlternateContent>
      </w:r>
    </w:p>
    <w:p w14:paraId="0ECCD783" w14:textId="77777777" w:rsidR="005D74D4" w:rsidRPr="00096645" w:rsidRDefault="005D74D4" w:rsidP="005D74D4">
      <w:pPr>
        <w:tabs>
          <w:tab w:val="left" w:pos="1134"/>
        </w:tabs>
        <w:spacing w:line="360" w:lineRule="auto"/>
        <w:jc w:val="center"/>
        <w:rPr>
          <w:sz w:val="28"/>
          <w:szCs w:val="28"/>
        </w:rPr>
      </w:pPr>
      <w:r>
        <w:rPr>
          <w:sz w:val="28"/>
          <w:szCs w:val="28"/>
        </w:rPr>
        <w:t>Рисунок 10 – Удаление лишних данных</w:t>
      </w:r>
    </w:p>
    <w:p w14:paraId="63746E57" w14:textId="77777777" w:rsidR="005D74D4" w:rsidRDefault="005D74D4" w:rsidP="005D74D4">
      <w:pPr>
        <w:tabs>
          <w:tab w:val="left" w:pos="1134"/>
        </w:tabs>
        <w:spacing w:line="360" w:lineRule="auto"/>
        <w:ind w:firstLine="709"/>
        <w:jc w:val="both"/>
        <w:rPr>
          <w:sz w:val="28"/>
          <w:szCs w:val="28"/>
        </w:rPr>
      </w:pPr>
    </w:p>
    <w:p w14:paraId="04B9F0D3" w14:textId="77777777" w:rsidR="005D74D4" w:rsidRDefault="005D74D4" w:rsidP="005D74D4">
      <w:pPr>
        <w:tabs>
          <w:tab w:val="left" w:pos="1134"/>
        </w:tabs>
        <w:spacing w:line="360" w:lineRule="auto"/>
        <w:ind w:firstLine="709"/>
        <w:jc w:val="both"/>
        <w:rPr>
          <w:sz w:val="28"/>
          <w:szCs w:val="28"/>
        </w:rPr>
      </w:pPr>
      <w:r>
        <w:rPr>
          <w:sz w:val="28"/>
          <w:szCs w:val="28"/>
        </w:rPr>
        <w:lastRenderedPageBreak/>
        <w:t xml:space="preserve">Каждый файл был закодирован в векторы, длина которых кратна числу временных шагов в такте, которое равно 4. Таким образом, при извлечении нескольких дорожек получается матрица </w:t>
      </w:r>
      <m:oMath>
        <m:r>
          <w:rPr>
            <w:rFonts w:ascii="Cambria Math" w:hAnsi="Cambria Math"/>
            <w:sz w:val="28"/>
            <w:szCs w:val="28"/>
          </w:rPr>
          <m:t>M×N</m:t>
        </m:r>
      </m:oMath>
      <w:r w:rsidRPr="00FB6B7D">
        <w:rPr>
          <w:sz w:val="28"/>
          <w:szCs w:val="28"/>
        </w:rPr>
        <w:t xml:space="preserve">, </w:t>
      </w:r>
      <w:r>
        <w:rPr>
          <w:sz w:val="28"/>
          <w:szCs w:val="28"/>
        </w:rPr>
        <w:t xml:space="preserve">где </w:t>
      </w:r>
      <m:oMath>
        <m:r>
          <w:rPr>
            <w:rFonts w:ascii="Cambria Math" w:hAnsi="Cambria Math"/>
            <w:sz w:val="28"/>
            <w:szCs w:val="28"/>
          </w:rPr>
          <m:t>M</m:t>
        </m:r>
      </m:oMath>
      <w:r w:rsidRPr="00FB6B7D">
        <w:rPr>
          <w:sz w:val="28"/>
          <w:szCs w:val="28"/>
        </w:rPr>
        <w:t xml:space="preserve"> – </w:t>
      </w:r>
      <w:r>
        <w:rPr>
          <w:sz w:val="28"/>
          <w:szCs w:val="28"/>
        </w:rPr>
        <w:t xml:space="preserve">число дорожек, </w:t>
      </w:r>
      <m:oMath>
        <m:r>
          <w:rPr>
            <w:rFonts w:ascii="Cambria Math" w:hAnsi="Cambria Math"/>
            <w:sz w:val="28"/>
            <w:szCs w:val="28"/>
          </w:rPr>
          <m:t>N</m:t>
        </m:r>
      </m:oMath>
      <w:r w:rsidRPr="00FB6B7D">
        <w:rPr>
          <w:sz w:val="28"/>
          <w:szCs w:val="28"/>
        </w:rPr>
        <w:t xml:space="preserve"> – </w:t>
      </w:r>
      <w:r>
        <w:rPr>
          <w:sz w:val="28"/>
          <w:szCs w:val="28"/>
        </w:rPr>
        <w:t xml:space="preserve">число временных шагов, элементами которой являются закодированные ноты. Программный код метода </w:t>
      </w:r>
      <w:r>
        <w:rPr>
          <w:rFonts w:ascii="Courier New" w:hAnsi="Courier New" w:cs="Courier New"/>
          <w:color w:val="000000" w:themeColor="text1"/>
          <w:sz w:val="24"/>
          <w:szCs w:val="24"/>
          <w:lang w:val="en-US"/>
        </w:rPr>
        <w:t>preprocess</w:t>
      </w:r>
      <w:r>
        <w:rPr>
          <w:sz w:val="28"/>
          <w:szCs w:val="28"/>
        </w:rPr>
        <w:t>, реализующего предобработку, представлен в приложении.</w:t>
      </w:r>
    </w:p>
    <w:p w14:paraId="6C5893BC" w14:textId="77777777" w:rsidR="005D74D4" w:rsidRDefault="005D74D4" w:rsidP="005D74D4">
      <w:pPr>
        <w:tabs>
          <w:tab w:val="left" w:pos="1134"/>
        </w:tabs>
        <w:spacing w:line="360" w:lineRule="auto"/>
        <w:ind w:firstLine="709"/>
        <w:jc w:val="both"/>
        <w:rPr>
          <w:ins w:id="315" w:author="Gleb Radchenko" w:date="2024-05-11T12:10:00Z"/>
          <w:sz w:val="28"/>
          <w:szCs w:val="28"/>
        </w:rPr>
      </w:pPr>
      <w:r>
        <w:rPr>
          <w:sz w:val="28"/>
          <w:szCs w:val="28"/>
        </w:rPr>
        <w:t>В ходе предобработки был получен файл</w:t>
      </w:r>
      <w:r w:rsidRPr="00096645">
        <w:rPr>
          <w:sz w:val="28"/>
          <w:szCs w:val="28"/>
        </w:rPr>
        <w:t xml:space="preserve">, </w:t>
      </w:r>
      <w:r>
        <w:rPr>
          <w:sz w:val="28"/>
          <w:szCs w:val="28"/>
        </w:rPr>
        <w:t xml:space="preserve">который содержит массив </w:t>
      </w:r>
      <w:proofErr w:type="spellStart"/>
      <w:r w:rsidRPr="00096645">
        <w:rPr>
          <w:rFonts w:ascii="Courier New" w:hAnsi="Courier New" w:cs="Courier New"/>
          <w:sz w:val="24"/>
          <w:szCs w:val="24"/>
          <w:lang w:val="en-US"/>
        </w:rPr>
        <w:t>numpy</w:t>
      </w:r>
      <w:proofErr w:type="spellEnd"/>
      <w:r>
        <w:rPr>
          <w:sz w:val="28"/>
          <w:szCs w:val="28"/>
        </w:rPr>
        <w:t xml:space="preserve"> с данными в удобном для обучения формате.</w:t>
      </w:r>
    </w:p>
    <w:p w14:paraId="49097645" w14:textId="77777777" w:rsidR="0073710F" w:rsidRPr="00096645" w:rsidRDefault="0073710F" w:rsidP="005D74D4">
      <w:pPr>
        <w:tabs>
          <w:tab w:val="left" w:pos="1134"/>
        </w:tabs>
        <w:spacing w:line="360" w:lineRule="auto"/>
        <w:ind w:firstLine="709"/>
        <w:jc w:val="both"/>
        <w:rPr>
          <w:sz w:val="28"/>
          <w:szCs w:val="28"/>
        </w:rPr>
      </w:pPr>
    </w:p>
    <w:p w14:paraId="1D287F45" w14:textId="77777777" w:rsidR="005D74D4" w:rsidRDefault="005D74D4" w:rsidP="005D74D4">
      <w:pPr>
        <w:rPr>
          <w:sz w:val="28"/>
          <w:szCs w:val="28"/>
        </w:rPr>
      </w:pPr>
      <w:r>
        <w:rPr>
          <w:sz w:val="28"/>
          <w:szCs w:val="28"/>
        </w:rPr>
        <w:br w:type="page"/>
      </w:r>
    </w:p>
    <w:p w14:paraId="35A74A2A" w14:textId="5F1C2AC7" w:rsidR="005D74D4" w:rsidRPr="005F4721" w:rsidRDefault="005D74D4" w:rsidP="005D74D4">
      <w:pPr>
        <w:pStyle w:val="Heading1"/>
        <w:tabs>
          <w:tab w:val="left" w:pos="284"/>
          <w:tab w:val="left" w:pos="426"/>
        </w:tabs>
        <w:spacing w:after="0" w:line="360" w:lineRule="auto"/>
      </w:pPr>
      <w:bookmarkStart w:id="316" w:name="_Toc166180070"/>
      <w:del w:id="317" w:author="Gleb Radchenko" w:date="2024-05-11T12:22:00Z">
        <w:r w:rsidDel="00831BF1">
          <w:rPr>
            <w:caps w:val="0"/>
          </w:rPr>
          <w:lastRenderedPageBreak/>
          <w:delText>3</w:delText>
        </w:r>
      </w:del>
      <w:ins w:id="318" w:author="Gleb Radchenko" w:date="2024-05-11T12:22:00Z">
        <w:r w:rsidR="00831BF1">
          <w:rPr>
            <w:caps w:val="0"/>
          </w:rPr>
          <w:t>4</w:t>
        </w:r>
      </w:ins>
      <w:r w:rsidRPr="0025789A">
        <w:rPr>
          <w:caps w:val="0"/>
        </w:rPr>
        <w:t xml:space="preserve">. </w:t>
      </w:r>
      <w:r>
        <w:rPr>
          <w:caps w:val="0"/>
        </w:rPr>
        <w:t>РЕАЛИЗАЦИЯ НЕЙРОСЕТЕВОЙ МОДЕЛИ</w:t>
      </w:r>
      <w:bookmarkEnd w:id="316"/>
    </w:p>
    <w:p w14:paraId="6DD50DC3" w14:textId="461EB68C" w:rsidR="005D74D4" w:rsidRPr="00D10E3F" w:rsidRDefault="00831BF1" w:rsidP="005D74D4">
      <w:pPr>
        <w:pStyle w:val="Heading11"/>
        <w:numPr>
          <w:ilvl w:val="0"/>
          <w:numId w:val="0"/>
        </w:numPr>
        <w:tabs>
          <w:tab w:val="left" w:pos="567"/>
        </w:tabs>
        <w:spacing w:before="0" w:after="0" w:line="360" w:lineRule="auto"/>
      </w:pPr>
      <w:bookmarkStart w:id="319" w:name="_Toc166180071"/>
      <w:commentRangeStart w:id="320"/>
      <w:ins w:id="321" w:author="Gleb Radchenko" w:date="2024-05-11T12:22:00Z">
        <w:r>
          <w:t>4</w:t>
        </w:r>
      </w:ins>
      <w:del w:id="322" w:author="Gleb Radchenko" w:date="2024-05-11T12:22:00Z">
        <w:r w:rsidR="005D74D4" w:rsidDel="00831BF1">
          <w:delText>3</w:delText>
        </w:r>
      </w:del>
      <w:r w:rsidR="005D74D4" w:rsidRPr="0025789A">
        <w:t xml:space="preserve">.1. </w:t>
      </w:r>
      <w:r w:rsidR="005D74D4">
        <w:t>Архитектура нейронной сети</w:t>
      </w:r>
      <w:bookmarkEnd w:id="319"/>
      <w:commentRangeEnd w:id="320"/>
      <w:r>
        <w:rPr>
          <w:rStyle w:val="CommentReference"/>
          <w:b w:val="0"/>
          <w:bCs w:val="0"/>
        </w:rPr>
        <w:commentReference w:id="320"/>
      </w:r>
    </w:p>
    <w:p w14:paraId="217DF03F" w14:textId="77777777" w:rsidR="005D74D4" w:rsidRDefault="005D74D4" w:rsidP="005D74D4">
      <w:pPr>
        <w:tabs>
          <w:tab w:val="left" w:pos="1134"/>
        </w:tabs>
        <w:spacing w:line="360" w:lineRule="auto"/>
        <w:ind w:firstLine="709"/>
        <w:jc w:val="both"/>
        <w:rPr>
          <w:sz w:val="28"/>
          <w:szCs w:val="28"/>
        </w:rPr>
      </w:pPr>
      <w:r>
        <w:rPr>
          <w:sz w:val="28"/>
          <w:szCs w:val="28"/>
        </w:rPr>
        <w:t xml:space="preserve">Выбранная архитектура модели представляет собой упрощенную адаптацию архитектуры </w:t>
      </w:r>
      <w:proofErr w:type="spellStart"/>
      <w:r>
        <w:rPr>
          <w:sz w:val="28"/>
          <w:szCs w:val="28"/>
          <w:lang w:val="en-US"/>
        </w:rPr>
        <w:t>MuseGAN</w:t>
      </w:r>
      <w:proofErr w:type="spellEnd"/>
      <w:r w:rsidRPr="00CD2DC4">
        <w:rPr>
          <w:sz w:val="28"/>
          <w:szCs w:val="28"/>
        </w:rPr>
        <w:t xml:space="preserve">, </w:t>
      </w:r>
      <w:r>
        <w:rPr>
          <w:sz w:val="28"/>
          <w:szCs w:val="28"/>
        </w:rPr>
        <w:t xml:space="preserve">представленной в статье </w:t>
      </w:r>
      <w:r w:rsidRPr="00CD2DC4">
        <w:rPr>
          <w:sz w:val="28"/>
          <w:szCs w:val="28"/>
        </w:rPr>
        <w:t>[</w:t>
      </w:r>
      <w:r w:rsidRPr="003D5EF7">
        <w:rPr>
          <w:sz w:val="28"/>
          <w:szCs w:val="28"/>
        </w:rPr>
        <w:t>1</w:t>
      </w:r>
      <w:r w:rsidRPr="00CD2DC4">
        <w:rPr>
          <w:sz w:val="28"/>
          <w:szCs w:val="28"/>
        </w:rPr>
        <w:t xml:space="preserve">7], </w:t>
      </w:r>
      <w:r>
        <w:rPr>
          <w:sz w:val="28"/>
          <w:szCs w:val="28"/>
        </w:rPr>
        <w:t xml:space="preserve">которая представляет собой </w:t>
      </w:r>
      <w:proofErr w:type="spellStart"/>
      <w:r>
        <w:rPr>
          <w:sz w:val="28"/>
          <w:szCs w:val="28"/>
        </w:rPr>
        <w:t>генеративно</w:t>
      </w:r>
      <w:proofErr w:type="spellEnd"/>
      <w:r>
        <w:rPr>
          <w:sz w:val="28"/>
          <w:szCs w:val="28"/>
        </w:rPr>
        <w:t>-состязательную сеть.</w:t>
      </w:r>
    </w:p>
    <w:p w14:paraId="777664D8" w14:textId="77777777" w:rsidR="005D74D4" w:rsidRDefault="005D74D4" w:rsidP="001C12EE">
      <w:pPr>
        <w:tabs>
          <w:tab w:val="left" w:pos="1134"/>
        </w:tabs>
        <w:spacing w:line="360" w:lineRule="auto"/>
        <w:ind w:firstLine="709"/>
        <w:jc w:val="both"/>
        <w:rPr>
          <w:sz w:val="28"/>
          <w:szCs w:val="28"/>
        </w:rPr>
      </w:pPr>
      <w:r>
        <w:rPr>
          <w:sz w:val="28"/>
          <w:szCs w:val="28"/>
        </w:rPr>
        <w:t>В данной архитектуре задачей генератора является генерация из нескольких векторов шума, интерпретируемых как высокоуровневые признаки мелодии, тактов мелодии, которые по окончании объединяются в одну партитуру. Дискриминатор, в свою очередь, пытается отличить сгенерированную партитуру от настоящей.</w:t>
      </w:r>
    </w:p>
    <w:p w14:paraId="1407A902" w14:textId="77777777" w:rsidR="005D74D4" w:rsidRDefault="005D74D4" w:rsidP="001C12EE">
      <w:pPr>
        <w:tabs>
          <w:tab w:val="left" w:pos="1134"/>
        </w:tabs>
        <w:spacing w:line="360" w:lineRule="auto"/>
        <w:ind w:firstLine="709"/>
        <w:jc w:val="both"/>
        <w:rPr>
          <w:sz w:val="28"/>
          <w:szCs w:val="28"/>
        </w:rPr>
      </w:pPr>
      <w:r>
        <w:rPr>
          <w:sz w:val="28"/>
          <w:szCs w:val="28"/>
        </w:rPr>
        <w:t xml:space="preserve">Для улучшения результатов была применена функция потерь </w:t>
      </w:r>
      <w:proofErr w:type="spellStart"/>
      <w:r>
        <w:rPr>
          <w:sz w:val="28"/>
          <w:szCs w:val="28"/>
        </w:rPr>
        <w:t>Вассерштейна</w:t>
      </w:r>
      <w:proofErr w:type="spellEnd"/>
      <w:r>
        <w:rPr>
          <w:sz w:val="28"/>
          <w:szCs w:val="28"/>
        </w:rPr>
        <w:t xml:space="preserve"> со штрафом за градиент.</w:t>
      </w:r>
    </w:p>
    <w:p w14:paraId="04EB72FE" w14:textId="77777777" w:rsidR="005D74D4" w:rsidRDefault="005D74D4" w:rsidP="005D74D4">
      <w:pPr>
        <w:tabs>
          <w:tab w:val="left" w:pos="1134"/>
        </w:tabs>
        <w:spacing w:line="360" w:lineRule="auto"/>
        <w:ind w:firstLine="709"/>
        <w:rPr>
          <w:sz w:val="28"/>
          <w:szCs w:val="28"/>
        </w:rPr>
      </w:pPr>
      <w:r>
        <w:rPr>
          <w:sz w:val="28"/>
          <w:szCs w:val="28"/>
        </w:rPr>
        <w:t>На рисунке 11 изображена архитектура реализованной модели.</w:t>
      </w:r>
    </w:p>
    <w:p w14:paraId="57A735C4" w14:textId="77777777" w:rsidR="005D74D4" w:rsidRDefault="005D74D4" w:rsidP="005D74D4">
      <w:pPr>
        <w:tabs>
          <w:tab w:val="left" w:pos="1134"/>
        </w:tabs>
        <w:spacing w:line="360" w:lineRule="auto"/>
        <w:jc w:val="center"/>
        <w:rPr>
          <w:sz w:val="28"/>
          <w:szCs w:val="28"/>
        </w:rPr>
      </w:pPr>
      <w:r>
        <w:rPr>
          <w:noProof/>
          <w:sz w:val="28"/>
          <w:szCs w:val="28"/>
        </w:rPr>
        <w:drawing>
          <wp:inline distT="0" distB="0" distL="0" distR="0" wp14:anchorId="21535520" wp14:editId="14F56367">
            <wp:extent cx="5534025" cy="3819525"/>
            <wp:effectExtent l="19050" t="19050" r="28575" b="285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без названия.drawio (2).png"/>
                    <pic:cNvPicPr/>
                  </pic:nvPicPr>
                  <pic:blipFill>
                    <a:blip r:embed="rId25">
                      <a:extLst>
                        <a:ext uri="{28A0092B-C50C-407E-A947-70E740481C1C}">
                          <a14:useLocalDpi xmlns:a14="http://schemas.microsoft.com/office/drawing/2010/main" val="0"/>
                        </a:ext>
                      </a:extLst>
                    </a:blip>
                    <a:stretch>
                      <a:fillRect/>
                    </a:stretch>
                  </pic:blipFill>
                  <pic:spPr>
                    <a:xfrm>
                      <a:off x="0" y="0"/>
                      <a:ext cx="5534025" cy="3819525"/>
                    </a:xfrm>
                    <a:prstGeom prst="rect">
                      <a:avLst/>
                    </a:prstGeom>
                    <a:ln w="12700">
                      <a:solidFill>
                        <a:schemeClr val="tx1"/>
                      </a:solidFill>
                    </a:ln>
                  </pic:spPr>
                </pic:pic>
              </a:graphicData>
            </a:graphic>
          </wp:inline>
        </w:drawing>
      </w:r>
    </w:p>
    <w:p w14:paraId="44C68296" w14:textId="77777777" w:rsidR="005D74D4" w:rsidRDefault="005D74D4" w:rsidP="005D74D4">
      <w:pPr>
        <w:tabs>
          <w:tab w:val="left" w:pos="1134"/>
        </w:tabs>
        <w:spacing w:line="360" w:lineRule="auto"/>
        <w:jc w:val="center"/>
        <w:rPr>
          <w:sz w:val="28"/>
          <w:szCs w:val="28"/>
        </w:rPr>
      </w:pPr>
      <w:r>
        <w:rPr>
          <w:sz w:val="28"/>
          <w:szCs w:val="28"/>
        </w:rPr>
        <w:t>Рисунок 11 – Архитектура модели</w:t>
      </w:r>
    </w:p>
    <w:p w14:paraId="0E8C7AEE" w14:textId="77777777" w:rsidR="005D74D4" w:rsidRDefault="005D74D4" w:rsidP="005D74D4">
      <w:pPr>
        <w:tabs>
          <w:tab w:val="left" w:pos="1134"/>
        </w:tabs>
        <w:spacing w:line="360" w:lineRule="auto"/>
        <w:rPr>
          <w:sz w:val="28"/>
          <w:szCs w:val="28"/>
        </w:rPr>
      </w:pPr>
    </w:p>
    <w:p w14:paraId="3E54A60C" w14:textId="77777777" w:rsidR="005D74D4" w:rsidRDefault="005D74D4" w:rsidP="005D74D4">
      <w:pPr>
        <w:tabs>
          <w:tab w:val="left" w:pos="1134"/>
        </w:tabs>
        <w:spacing w:line="360" w:lineRule="auto"/>
        <w:rPr>
          <w:sz w:val="28"/>
          <w:szCs w:val="28"/>
        </w:rPr>
      </w:pPr>
    </w:p>
    <w:p w14:paraId="5072ECEE" w14:textId="77777777" w:rsidR="005D74D4" w:rsidRPr="00402B32" w:rsidRDefault="005D74D4" w:rsidP="005D74D4">
      <w:pPr>
        <w:tabs>
          <w:tab w:val="left" w:pos="1134"/>
        </w:tabs>
        <w:spacing w:line="360" w:lineRule="auto"/>
        <w:ind w:firstLine="709"/>
        <w:jc w:val="both"/>
        <w:rPr>
          <w:b/>
          <w:sz w:val="28"/>
          <w:szCs w:val="28"/>
        </w:rPr>
      </w:pPr>
      <w:r w:rsidRPr="00402B32">
        <w:rPr>
          <w:b/>
          <w:sz w:val="28"/>
          <w:szCs w:val="28"/>
        </w:rPr>
        <w:lastRenderedPageBreak/>
        <w:t>Вектора шумов</w:t>
      </w:r>
    </w:p>
    <w:p w14:paraId="63F846BE" w14:textId="77777777" w:rsidR="005D74D4" w:rsidRDefault="005D74D4" w:rsidP="005D74D4">
      <w:pPr>
        <w:tabs>
          <w:tab w:val="left" w:pos="1134"/>
        </w:tabs>
        <w:spacing w:line="360" w:lineRule="auto"/>
        <w:ind w:firstLine="709"/>
        <w:jc w:val="both"/>
        <w:rPr>
          <w:sz w:val="28"/>
          <w:szCs w:val="28"/>
        </w:rPr>
      </w:pPr>
      <w:r>
        <w:rPr>
          <w:sz w:val="28"/>
          <w:szCs w:val="28"/>
        </w:rPr>
        <w:t>На вход модели подается 4 тензора шума, каждый из которых управляет признаками мелодии. Рассмотрим каждый из них подробнее.</w:t>
      </w:r>
    </w:p>
    <w:p w14:paraId="46BED086" w14:textId="77777777" w:rsidR="005D74D4"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П</w:t>
      </w:r>
      <w:r w:rsidRPr="00402B32">
        <w:rPr>
          <w:sz w:val="28"/>
          <w:szCs w:val="28"/>
        </w:rPr>
        <w:t>ервый тензор является одномерным, он преобразуется промежуточной сетью с помощью операции обратной свертки в двумерный тензор, размерность одной оси которого равна числу генерируемых тактов, а другой – изначальной размерности, таким образом мы имеем набор векторов, каждый из которых подается при генерации соответствующего такта для всех дорожек этого такта</w:t>
      </w:r>
      <w:r>
        <w:rPr>
          <w:sz w:val="28"/>
          <w:szCs w:val="28"/>
        </w:rPr>
        <w:t>. Д</w:t>
      </w:r>
      <w:r w:rsidRPr="00402B32">
        <w:rPr>
          <w:sz w:val="28"/>
          <w:szCs w:val="28"/>
        </w:rPr>
        <w:t>анный тензор влияет на динамику мелодии, сохраняя при этом связь дорожек</w:t>
      </w:r>
      <w:r>
        <w:rPr>
          <w:sz w:val="28"/>
          <w:szCs w:val="28"/>
        </w:rPr>
        <w:t>.</w:t>
      </w:r>
    </w:p>
    <w:p w14:paraId="215274EE" w14:textId="77777777" w:rsidR="005D74D4"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В</w:t>
      </w:r>
      <w:r w:rsidRPr="00402B32">
        <w:rPr>
          <w:sz w:val="28"/>
          <w:szCs w:val="28"/>
        </w:rPr>
        <w:t>торой тензор, являющийся двумерным, каждый его вектор также проходит через промежуточную сеть, в результате получается трехмерный тензор, одна из осей которого равна числу дорожек, вторая числу тактов, а третья имеет размерность вектора шума, одинаковую для всех тензоров шума, таким образом, для каждой дорожки каждого такта подается уникальный для нее вектор шума</w:t>
      </w:r>
      <w:r>
        <w:rPr>
          <w:sz w:val="28"/>
          <w:szCs w:val="28"/>
        </w:rPr>
        <w:t>. Э</w:t>
      </w:r>
      <w:r w:rsidRPr="00402B32">
        <w:rPr>
          <w:sz w:val="28"/>
          <w:szCs w:val="28"/>
        </w:rPr>
        <w:t>тот тензор обеспечивает уникальность каждой дорожки</w:t>
      </w:r>
      <w:r>
        <w:rPr>
          <w:sz w:val="28"/>
          <w:szCs w:val="28"/>
        </w:rPr>
        <w:t>.</w:t>
      </w:r>
    </w:p>
    <w:p w14:paraId="735C968A" w14:textId="77777777" w:rsidR="005D74D4"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Т</w:t>
      </w:r>
      <w:r w:rsidRPr="00402B32">
        <w:rPr>
          <w:sz w:val="28"/>
          <w:szCs w:val="28"/>
        </w:rPr>
        <w:t>ретий также является двумерным тензором, одна из осей которого равна числу дорожек, при генерации каждой дорожки на протяжении всех тактов подается соответствующий вектор шума</w:t>
      </w:r>
      <w:r>
        <w:rPr>
          <w:sz w:val="28"/>
          <w:szCs w:val="28"/>
        </w:rPr>
        <w:t>. Таким образом обеспечивается общий тон для каждой дорожки, уникальный для нее.</w:t>
      </w:r>
    </w:p>
    <w:p w14:paraId="4208224C" w14:textId="77777777" w:rsidR="005D74D4" w:rsidRPr="00402B32" w:rsidRDefault="005D74D4" w:rsidP="005D74D4">
      <w:pPr>
        <w:pStyle w:val="ListParagraph"/>
        <w:numPr>
          <w:ilvl w:val="0"/>
          <w:numId w:val="28"/>
        </w:numPr>
        <w:tabs>
          <w:tab w:val="left" w:pos="1134"/>
        </w:tabs>
        <w:spacing w:line="360" w:lineRule="auto"/>
        <w:ind w:left="0" w:firstLine="709"/>
        <w:jc w:val="both"/>
        <w:rPr>
          <w:sz w:val="28"/>
          <w:szCs w:val="28"/>
        </w:rPr>
      </w:pPr>
      <w:r>
        <w:rPr>
          <w:sz w:val="28"/>
          <w:szCs w:val="28"/>
        </w:rPr>
        <w:t>Ч</w:t>
      </w:r>
      <w:r w:rsidRPr="00402B32">
        <w:rPr>
          <w:sz w:val="28"/>
          <w:szCs w:val="28"/>
        </w:rPr>
        <w:t>етвертый является одномерным и подается для всех дорожек и всех тактов.</w:t>
      </w:r>
      <w:r>
        <w:rPr>
          <w:sz w:val="28"/>
          <w:szCs w:val="28"/>
        </w:rPr>
        <w:t xml:space="preserve"> Он обеспечивает общий тон для всей мелодии.</w:t>
      </w:r>
    </w:p>
    <w:p w14:paraId="4D188251"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При генерации конкретной дорожки конкретного такта соответствующие вектора объединяются в один, который подается для генерации.</w:t>
      </w:r>
    </w:p>
    <w:p w14:paraId="404C4CEB" w14:textId="77777777" w:rsidR="005D74D4" w:rsidRDefault="005D74D4" w:rsidP="005D74D4">
      <w:pPr>
        <w:pStyle w:val="ListParagraph"/>
        <w:tabs>
          <w:tab w:val="left" w:pos="1134"/>
        </w:tabs>
        <w:spacing w:line="360" w:lineRule="auto"/>
        <w:ind w:left="0" w:firstLine="709"/>
        <w:jc w:val="both"/>
        <w:rPr>
          <w:b/>
          <w:sz w:val="28"/>
          <w:szCs w:val="28"/>
        </w:rPr>
      </w:pPr>
      <w:r w:rsidRPr="00402B32">
        <w:rPr>
          <w:b/>
          <w:sz w:val="28"/>
          <w:szCs w:val="28"/>
        </w:rPr>
        <w:t>Генератор</w:t>
      </w:r>
    </w:p>
    <w:p w14:paraId="4A2FB800"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Генератор состоит из нескольких сетей с одинаковой структурой, задача каждой из них – генерация одного экземпляра дорожки размером в такт. Генерация реализована в виде нескольких операций обратной сверт</w:t>
      </w:r>
      <w:r>
        <w:rPr>
          <w:sz w:val="28"/>
          <w:szCs w:val="28"/>
        </w:rPr>
        <w:lastRenderedPageBreak/>
        <w:t xml:space="preserve">ки, преобразующих входной вектор шума в двумерный тензор, размерность которого равна </w:t>
      </w:r>
      <w:r w:rsidRPr="00C978A4">
        <w:rPr>
          <w:sz w:val="28"/>
          <w:szCs w:val="28"/>
        </w:rPr>
        <w:t>(</w:t>
      </w:r>
      <m:oMath>
        <m:r>
          <w:rPr>
            <w:rFonts w:ascii="Cambria Math" w:hAnsi="Cambria Math"/>
            <w:sz w:val="28"/>
            <w:szCs w:val="28"/>
            <w:lang w:val="en-US"/>
          </w:rPr>
          <m:t>N</m:t>
        </m:r>
      </m:oMath>
      <w:r w:rsidRPr="00C978A4">
        <w:rPr>
          <w:sz w:val="28"/>
          <w:szCs w:val="28"/>
        </w:rPr>
        <w:t xml:space="preserve">, </w:t>
      </w:r>
      <m:oMath>
        <m:r>
          <w:rPr>
            <w:rFonts w:ascii="Cambria Math" w:hAnsi="Cambria Math"/>
            <w:sz w:val="28"/>
            <w:szCs w:val="28"/>
            <w:lang w:val="en-US"/>
          </w:rPr>
          <m:t>S</m:t>
        </m:r>
      </m:oMath>
      <w:r w:rsidRPr="00C978A4">
        <w:rPr>
          <w:sz w:val="28"/>
          <w:szCs w:val="28"/>
        </w:rPr>
        <w:t xml:space="preserve">), </w:t>
      </w:r>
      <w:r>
        <w:rPr>
          <w:sz w:val="28"/>
          <w:szCs w:val="28"/>
        </w:rPr>
        <w:t xml:space="preserve">где </w:t>
      </w:r>
      <m:oMath>
        <m:r>
          <w:rPr>
            <w:rFonts w:ascii="Cambria Math" w:hAnsi="Cambria Math"/>
            <w:sz w:val="28"/>
            <w:szCs w:val="28"/>
            <w:lang w:val="en-US"/>
          </w:rPr>
          <m:t>N</m:t>
        </m:r>
      </m:oMath>
      <w:r w:rsidRPr="00C978A4">
        <w:rPr>
          <w:sz w:val="28"/>
          <w:szCs w:val="28"/>
        </w:rPr>
        <w:t xml:space="preserve"> – </w:t>
      </w:r>
      <w:r>
        <w:rPr>
          <w:sz w:val="28"/>
          <w:szCs w:val="28"/>
        </w:rPr>
        <w:t xml:space="preserve">размерность вектора, в который закодирована нота, </w:t>
      </w:r>
      <m:oMath>
        <m:r>
          <w:rPr>
            <w:rFonts w:ascii="Cambria Math" w:hAnsi="Cambria Math"/>
            <w:sz w:val="28"/>
            <w:szCs w:val="28"/>
            <w:lang w:val="en-US"/>
          </w:rPr>
          <m:t>S</m:t>
        </m:r>
      </m:oMath>
      <w:r w:rsidRPr="00C978A4">
        <w:rPr>
          <w:sz w:val="28"/>
          <w:szCs w:val="28"/>
        </w:rPr>
        <w:t xml:space="preserve"> – </w:t>
      </w:r>
      <w:r>
        <w:rPr>
          <w:sz w:val="28"/>
          <w:szCs w:val="28"/>
        </w:rPr>
        <w:t xml:space="preserve">число нот в такте. Предварительно вектор шума проходит через </w:t>
      </w:r>
      <w:proofErr w:type="spellStart"/>
      <w:r>
        <w:rPr>
          <w:sz w:val="28"/>
          <w:szCs w:val="28"/>
        </w:rPr>
        <w:t>полносвязный</w:t>
      </w:r>
      <w:proofErr w:type="spellEnd"/>
      <w:r>
        <w:rPr>
          <w:sz w:val="28"/>
          <w:szCs w:val="28"/>
        </w:rPr>
        <w:t xml:space="preserve"> слой. Программный код, демонстрирующий их структуру представлен на рисунке 12.</w:t>
      </w:r>
    </w:p>
    <w:p w14:paraId="23B2AFAB"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24F3116E" wp14:editId="1BF0667B">
                <wp:extent cx="5624326" cy="5417820"/>
                <wp:effectExtent l="0" t="0" r="14605" b="11430"/>
                <wp:docPr id="14" name="Надпись 14"/>
                <wp:cNvGraphicFramePr/>
                <a:graphic xmlns:a="http://schemas.openxmlformats.org/drawingml/2006/main">
                  <a:graphicData uri="http://schemas.microsoft.com/office/word/2010/wordprocessingShape">
                    <wps:wsp>
                      <wps:cNvSpPr txBox="1"/>
                      <wps:spPr>
                        <a:xfrm>
                          <a:off x="0" y="0"/>
                          <a:ext cx="5624326" cy="5417820"/>
                        </a:xfrm>
                        <a:prstGeom prst="rect">
                          <a:avLst/>
                        </a:prstGeom>
                        <a:solidFill>
                          <a:schemeClr val="lt1"/>
                        </a:solidFill>
                        <a:ln w="6350">
                          <a:solidFill>
                            <a:prstClr val="black"/>
                          </a:solidFill>
                        </a:ln>
                      </wps:spPr>
                      <wps:txbx>
                        <w:txbxContent>
                          <w:p w14:paraId="61BED73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w:t>
                            </w:r>
                            <w:proofErr w:type="spellStart"/>
                            <w:r w:rsidRPr="00837EB0">
                              <w:rPr>
                                <w:rFonts w:ascii="Courier New" w:hAnsi="Courier New" w:cs="Courier New"/>
                                <w:color w:val="000000" w:themeColor="text1"/>
                                <w:lang w:val="en-US"/>
                              </w:rPr>
                              <w:t>bar_generator_</w:t>
                            </w:r>
                            <w:proofErr w:type="gramStart"/>
                            <w:r w:rsidRPr="00837EB0">
                              <w:rPr>
                                <w:rFonts w:ascii="Courier New" w:hAnsi="Courier New" w:cs="Courier New"/>
                                <w:color w:val="000000" w:themeColor="text1"/>
                                <w:lang w:val="en-US"/>
                              </w:rPr>
                              <w:t>initialize</w:t>
                            </w:r>
                            <w:proofErr w:type="spellEnd"/>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 xml:space="preserve">initializer, </w:t>
                            </w:r>
                          </w:p>
                          <w:p w14:paraId="71542C6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noise_length</w:t>
                            </w:r>
                            <w:proofErr w:type="spellEnd"/>
                            <w:r w:rsidRPr="00837EB0">
                              <w:rPr>
                                <w:rFonts w:ascii="Courier New" w:hAnsi="Courier New" w:cs="Courier New"/>
                                <w:color w:val="000000" w:themeColor="text1"/>
                                <w:lang w:val="en-US"/>
                              </w:rPr>
                              <w:t xml:space="preserve">, </w:t>
                            </w:r>
                          </w:p>
                          <w:p w14:paraId="4538652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count_steps_per_bar</w:t>
                            </w:r>
                            <w:proofErr w:type="spellEnd"/>
                            <w:r w:rsidRPr="00837EB0">
                              <w:rPr>
                                <w:rFonts w:ascii="Courier New" w:hAnsi="Courier New" w:cs="Courier New"/>
                                <w:color w:val="000000" w:themeColor="text1"/>
                                <w:lang w:val="en-US"/>
                              </w:rPr>
                              <w:t xml:space="preserve">, </w:t>
                            </w:r>
                          </w:p>
                          <w:p w14:paraId="1F8E4FA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count_notes</w:t>
                            </w:r>
                            <w:proofErr w:type="spellEnd"/>
                            <w:r w:rsidRPr="00837EB0">
                              <w:rPr>
                                <w:rFonts w:ascii="Courier New" w:hAnsi="Courier New" w:cs="Courier New"/>
                                <w:color w:val="000000" w:themeColor="text1"/>
                                <w:lang w:val="en-US"/>
                              </w:rPr>
                              <w:t>):</w:t>
                            </w:r>
                          </w:p>
                          <w:p w14:paraId="3191BCF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w:t>
                            </w:r>
                            <w:proofErr w:type="gramStart"/>
                            <w:r w:rsidRPr="00837EB0">
                              <w:rPr>
                                <w:rFonts w:ascii="Courier New" w:hAnsi="Courier New" w:cs="Courier New"/>
                                <w:color w:val="000000" w:themeColor="text1"/>
                                <w:lang w:val="en-US"/>
                              </w:rPr>
                              <w:t>Input(</w:t>
                            </w:r>
                            <w:proofErr w:type="gramEnd"/>
                            <w:r w:rsidRPr="00837EB0">
                              <w:rPr>
                                <w:rFonts w:ascii="Courier New" w:hAnsi="Courier New" w:cs="Courier New"/>
                                <w:color w:val="000000" w:themeColor="text1"/>
                                <w:lang w:val="en-US"/>
                              </w:rPr>
                              <w:t>shape=(</w:t>
                            </w:r>
                            <w:proofErr w:type="spellStart"/>
                            <w:r w:rsidRPr="00837EB0">
                              <w:rPr>
                                <w:rFonts w:ascii="Courier New" w:hAnsi="Courier New" w:cs="Courier New"/>
                                <w:color w:val="000000" w:themeColor="text1"/>
                                <w:lang w:val="en-US"/>
                              </w:rPr>
                              <w:t>noise_length</w:t>
                            </w:r>
                            <w:proofErr w:type="spellEnd"/>
                            <w:r w:rsidRPr="00837EB0">
                              <w:rPr>
                                <w:rFonts w:ascii="Courier New" w:hAnsi="Courier New" w:cs="Courier New"/>
                                <w:color w:val="000000" w:themeColor="text1"/>
                                <w:lang w:val="en-US"/>
                              </w:rPr>
                              <w:t xml:space="preserve"> * 4,))</w:t>
                            </w:r>
                          </w:p>
                          <w:p w14:paraId="3F0C062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w:t>
                            </w:r>
                            <w:proofErr w:type="gramStart"/>
                            <w:r w:rsidRPr="00837EB0">
                              <w:rPr>
                                <w:rFonts w:ascii="Courier New" w:hAnsi="Courier New" w:cs="Courier New"/>
                                <w:color w:val="000000" w:themeColor="text1"/>
                                <w:lang w:val="en-US"/>
                              </w:rPr>
                              <w:t>1024)(</w:t>
                            </w:r>
                            <w:proofErr w:type="gramEnd"/>
                            <w:r w:rsidRPr="00837EB0">
                              <w:rPr>
                                <w:rFonts w:ascii="Courier New" w:hAnsi="Courier New" w:cs="Courier New"/>
                                <w:color w:val="000000" w:themeColor="text1"/>
                                <w:lang w:val="en-US"/>
                              </w:rPr>
                              <w:t>input)</w:t>
                            </w:r>
                          </w:p>
                          <w:p w14:paraId="4B551AF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reshape)</w:t>
                            </w:r>
                          </w:p>
                          <w:p w14:paraId="1AF8B8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reshape)</w:t>
                            </w:r>
                          </w:p>
                          <w:p w14:paraId="52CF7065"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w:t>
                            </w:r>
                            <w:proofErr w:type="gramStart"/>
                            <w:r w:rsidRPr="00837EB0">
                              <w:rPr>
                                <w:rFonts w:ascii="Courier New" w:hAnsi="Courier New" w:cs="Courier New"/>
                                <w:color w:val="000000" w:themeColor="text1"/>
                                <w:lang w:val="en-US"/>
                              </w:rPr>
                              <w:t>Reshape(</w:t>
                            </w:r>
                            <w:proofErr w:type="gramEnd"/>
                            <w:r w:rsidRPr="00837EB0">
                              <w:rPr>
                                <w:rFonts w:ascii="Courier New" w:hAnsi="Courier New" w:cs="Courier New"/>
                                <w:color w:val="000000" w:themeColor="text1"/>
                                <w:lang w:val="en-US"/>
                              </w:rPr>
                              <w:t>[2, 1, 512])(reshape)</w:t>
                            </w:r>
                          </w:p>
                          <w:p w14:paraId="7B17BB37" w14:textId="77777777" w:rsidR="007E629F" w:rsidRPr="00837EB0" w:rsidRDefault="007E629F" w:rsidP="005D74D4">
                            <w:pPr>
                              <w:rPr>
                                <w:rFonts w:ascii="Courier New" w:hAnsi="Courier New" w:cs="Courier New"/>
                                <w:color w:val="000000" w:themeColor="text1"/>
                                <w:lang w:val="en-US"/>
                              </w:rPr>
                            </w:pPr>
                          </w:p>
                          <w:p w14:paraId="587615BB"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1024, (2, 1), (2, 1), "same",       </w:t>
                            </w:r>
                          </w:p>
                          <w:p w14:paraId="452C7E60"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reshape)</w:t>
                            </w:r>
                          </w:p>
                          <w:p w14:paraId="56F901B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conv_transpose1)</w:t>
                            </w:r>
                          </w:p>
                          <w:p w14:paraId="29C499D6"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conv_transpose1)</w:t>
                            </w:r>
                          </w:p>
                          <w:p w14:paraId="764E68FA"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512, (2, 1), (2, 1), "same", </w:t>
                            </w:r>
                          </w:p>
                          <w:p w14:paraId="391E2E8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conv_transpose1)</w:t>
                            </w:r>
                          </w:p>
                          <w:p w14:paraId="55EC376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conv_transpose2)</w:t>
                            </w:r>
                          </w:p>
                          <w:p w14:paraId="621556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conv_transpose2)</w:t>
                            </w:r>
                          </w:p>
                          <w:p w14:paraId="67A4A3FF"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256, (2, 1), (2, 1), "same", </w:t>
                            </w:r>
                          </w:p>
                          <w:p w14:paraId="323467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conv_transpose2)</w:t>
                            </w:r>
                          </w:p>
                          <w:p w14:paraId="1F780D8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conv_transpose3)</w:t>
                            </w:r>
                          </w:p>
                          <w:p w14:paraId="5BAB30C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conv_transpose3)</w:t>
                            </w:r>
                          </w:p>
                          <w:p w14:paraId="517A57F8"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256, (1, 5), (1, 5), "same", </w:t>
                            </w:r>
                          </w:p>
                          <w:p w14:paraId="5D8DA89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conv_transpose3)</w:t>
                            </w:r>
                          </w:p>
                          <w:p w14:paraId="1E89D7D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conv_transpose4)</w:t>
                            </w:r>
                          </w:p>
                          <w:p w14:paraId="292925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conv_transpose4)</w:t>
                            </w:r>
                          </w:p>
                          <w:p w14:paraId="2A8D786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256, (1, 5), (1, 5), "same", </w:t>
                            </w:r>
                          </w:p>
                          <w:p w14:paraId="1051BF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conv_transpose4)</w:t>
                            </w:r>
                          </w:p>
                          <w:p w14:paraId="2B29533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conv_transpose5)</w:t>
                            </w:r>
                          </w:p>
                          <w:p w14:paraId="6B6991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conv_transpose5)</w:t>
                            </w:r>
                          </w:p>
                          <w:p w14:paraId="4C001B1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1, (1, 3), (1, 3), "same", </w:t>
                            </w:r>
                          </w:p>
                          <w:p w14:paraId="3B1C2CB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conv_transpose5)</w:t>
                            </w:r>
                          </w:p>
                          <w:p w14:paraId="42ECC09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w:t>
                            </w:r>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conv_transpose6)</w:t>
                            </w:r>
                          </w:p>
                          <w:p w14:paraId="0FA49B8D" w14:textId="77777777" w:rsidR="007E629F" w:rsidRPr="00837EB0" w:rsidRDefault="007E629F" w:rsidP="005D74D4">
                            <w:pPr>
                              <w:rPr>
                                <w:rFonts w:ascii="Courier New" w:hAnsi="Courier New" w:cs="Courier New"/>
                                <w:color w:val="000000" w:themeColor="text1"/>
                                <w:lang w:val="en-US"/>
                              </w:rPr>
                            </w:pPr>
                          </w:p>
                          <w:p w14:paraId="38F02306"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w:t>
                            </w:r>
                            <w:proofErr w:type="gramStart"/>
                            <w:r w:rsidRPr="00837EB0">
                              <w:rPr>
                                <w:rFonts w:ascii="Courier New" w:hAnsi="Courier New" w:cs="Courier New"/>
                                <w:color w:val="000000" w:themeColor="text1"/>
                                <w:lang w:val="en-US"/>
                              </w:rPr>
                              <w:t>Reshape(</w:t>
                            </w:r>
                            <w:proofErr w:type="gramEnd"/>
                            <w:r w:rsidRPr="00837EB0">
                              <w:rPr>
                                <w:rFonts w:ascii="Courier New" w:hAnsi="Courier New" w:cs="Courier New"/>
                                <w:color w:val="000000" w:themeColor="text1"/>
                                <w:lang w:val="en-US"/>
                              </w:rPr>
                              <w:t xml:space="preserve">[1, </w:t>
                            </w:r>
                            <w:proofErr w:type="spellStart"/>
                            <w:r w:rsidRPr="00837EB0">
                              <w:rPr>
                                <w:rFonts w:ascii="Courier New" w:hAnsi="Courier New" w:cs="Courier New"/>
                                <w:color w:val="000000" w:themeColor="text1"/>
                                <w:lang w:val="en-US"/>
                              </w:rPr>
                              <w:t>count_steps_per_bar</w:t>
                            </w:r>
                            <w:proofErr w:type="spellEnd"/>
                            <w:r w:rsidRPr="00837EB0">
                              <w:rPr>
                                <w:rFonts w:ascii="Courier New" w:hAnsi="Courier New" w:cs="Courier New"/>
                                <w:color w:val="000000" w:themeColor="text1"/>
                                <w:lang w:val="en-US"/>
                              </w:rPr>
                              <w:t xml:space="preserve">, </w:t>
                            </w:r>
                          </w:p>
                          <w:p w14:paraId="6F7C7CDC" w14:textId="77777777" w:rsidR="007E629F" w:rsidRPr="00837EB0"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count_notes</w:t>
                            </w:r>
                            <w:proofErr w:type="spellEnd"/>
                            <w:r w:rsidRPr="00837EB0">
                              <w:rPr>
                                <w:rFonts w:ascii="Courier New" w:hAnsi="Courier New" w:cs="Courier New"/>
                                <w:color w:val="000000" w:themeColor="text1"/>
                                <w:lang w:val="en-US"/>
                              </w:rPr>
                              <w:t>, 1</w:t>
                            </w:r>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conv_transpose6)</w:t>
                            </w:r>
                          </w:p>
                          <w:p w14:paraId="15CF0267" w14:textId="77777777" w:rsidR="007E629F" w:rsidRPr="00FB6B7D"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w:t>
                            </w:r>
                            <w:proofErr w:type="gramStart"/>
                            <w:r w:rsidRPr="00837EB0">
                              <w:rPr>
                                <w:rFonts w:ascii="Courier New" w:hAnsi="Courier New" w:cs="Courier New"/>
                                <w:color w:val="000000" w:themeColor="text1"/>
                                <w:lang w:val="en-US"/>
                              </w:rPr>
                              <w:t>Model(</w:t>
                            </w:r>
                            <w:proofErr w:type="gramEnd"/>
                            <w:r w:rsidRPr="00837EB0">
                              <w:rPr>
                                <w:rFonts w:ascii="Courier New" w:hAnsi="Courier New" w:cs="Courier New"/>
                                <w:color w:val="000000" w:themeColor="text1"/>
                                <w:lang w:val="en-US"/>
                              </w:rPr>
                              <w:t>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3116E" id="Надпись 14" o:spid="_x0000_s1027" type="#_x0000_t202" style="width:442.85pt;height:4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" fillcolor="white [3201]" strokeweight=".5pt">
                <v:textbox>
                  <w:txbxContent>
                    <w:p w14:paraId="61BED73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w:t>
                      </w:r>
                      <w:proofErr w:type="spellStart"/>
                      <w:r w:rsidRPr="00837EB0">
                        <w:rPr>
                          <w:rFonts w:ascii="Courier New" w:hAnsi="Courier New" w:cs="Courier New"/>
                          <w:color w:val="000000" w:themeColor="text1"/>
                          <w:lang w:val="en-US"/>
                        </w:rPr>
                        <w:t>bar_generator_</w:t>
                      </w:r>
                      <w:proofErr w:type="gramStart"/>
                      <w:r w:rsidRPr="00837EB0">
                        <w:rPr>
                          <w:rFonts w:ascii="Courier New" w:hAnsi="Courier New" w:cs="Courier New"/>
                          <w:color w:val="000000" w:themeColor="text1"/>
                          <w:lang w:val="en-US"/>
                        </w:rPr>
                        <w:t>initialize</w:t>
                      </w:r>
                      <w:proofErr w:type="spellEnd"/>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 xml:space="preserve">initializer, </w:t>
                      </w:r>
                    </w:p>
                    <w:p w14:paraId="71542C6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noise_length</w:t>
                      </w:r>
                      <w:proofErr w:type="spellEnd"/>
                      <w:r w:rsidRPr="00837EB0">
                        <w:rPr>
                          <w:rFonts w:ascii="Courier New" w:hAnsi="Courier New" w:cs="Courier New"/>
                          <w:color w:val="000000" w:themeColor="text1"/>
                          <w:lang w:val="en-US"/>
                        </w:rPr>
                        <w:t xml:space="preserve">, </w:t>
                      </w:r>
                    </w:p>
                    <w:p w14:paraId="4538652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count_steps_per_bar</w:t>
                      </w:r>
                      <w:proofErr w:type="spellEnd"/>
                      <w:r w:rsidRPr="00837EB0">
                        <w:rPr>
                          <w:rFonts w:ascii="Courier New" w:hAnsi="Courier New" w:cs="Courier New"/>
                          <w:color w:val="000000" w:themeColor="text1"/>
                          <w:lang w:val="en-US"/>
                        </w:rPr>
                        <w:t xml:space="preserve">, </w:t>
                      </w:r>
                    </w:p>
                    <w:p w14:paraId="1F8E4FA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count_notes</w:t>
                      </w:r>
                      <w:proofErr w:type="spellEnd"/>
                      <w:r w:rsidRPr="00837EB0">
                        <w:rPr>
                          <w:rFonts w:ascii="Courier New" w:hAnsi="Courier New" w:cs="Courier New"/>
                          <w:color w:val="000000" w:themeColor="text1"/>
                          <w:lang w:val="en-US"/>
                        </w:rPr>
                        <w:t>):</w:t>
                      </w:r>
                    </w:p>
                    <w:p w14:paraId="3191BCF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w:t>
                      </w:r>
                      <w:proofErr w:type="gramStart"/>
                      <w:r w:rsidRPr="00837EB0">
                        <w:rPr>
                          <w:rFonts w:ascii="Courier New" w:hAnsi="Courier New" w:cs="Courier New"/>
                          <w:color w:val="000000" w:themeColor="text1"/>
                          <w:lang w:val="en-US"/>
                        </w:rPr>
                        <w:t>Input(</w:t>
                      </w:r>
                      <w:proofErr w:type="gramEnd"/>
                      <w:r w:rsidRPr="00837EB0">
                        <w:rPr>
                          <w:rFonts w:ascii="Courier New" w:hAnsi="Courier New" w:cs="Courier New"/>
                          <w:color w:val="000000" w:themeColor="text1"/>
                          <w:lang w:val="en-US"/>
                        </w:rPr>
                        <w:t>shape=(</w:t>
                      </w:r>
                      <w:proofErr w:type="spellStart"/>
                      <w:r w:rsidRPr="00837EB0">
                        <w:rPr>
                          <w:rFonts w:ascii="Courier New" w:hAnsi="Courier New" w:cs="Courier New"/>
                          <w:color w:val="000000" w:themeColor="text1"/>
                          <w:lang w:val="en-US"/>
                        </w:rPr>
                        <w:t>noise_length</w:t>
                      </w:r>
                      <w:proofErr w:type="spellEnd"/>
                      <w:r w:rsidRPr="00837EB0">
                        <w:rPr>
                          <w:rFonts w:ascii="Courier New" w:hAnsi="Courier New" w:cs="Courier New"/>
                          <w:color w:val="000000" w:themeColor="text1"/>
                          <w:lang w:val="en-US"/>
                        </w:rPr>
                        <w:t xml:space="preserve"> * 4,))</w:t>
                      </w:r>
                    </w:p>
                    <w:p w14:paraId="3F0C062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w:t>
                      </w:r>
                      <w:proofErr w:type="gramStart"/>
                      <w:r w:rsidRPr="00837EB0">
                        <w:rPr>
                          <w:rFonts w:ascii="Courier New" w:hAnsi="Courier New" w:cs="Courier New"/>
                          <w:color w:val="000000" w:themeColor="text1"/>
                          <w:lang w:val="en-US"/>
                        </w:rPr>
                        <w:t>1024)(</w:t>
                      </w:r>
                      <w:proofErr w:type="gramEnd"/>
                      <w:r w:rsidRPr="00837EB0">
                        <w:rPr>
                          <w:rFonts w:ascii="Courier New" w:hAnsi="Courier New" w:cs="Courier New"/>
                          <w:color w:val="000000" w:themeColor="text1"/>
                          <w:lang w:val="en-US"/>
                        </w:rPr>
                        <w:t>input)</w:t>
                      </w:r>
                    </w:p>
                    <w:p w14:paraId="4B551AF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reshape)</w:t>
                      </w:r>
                    </w:p>
                    <w:p w14:paraId="1AF8B8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reshape)</w:t>
                      </w:r>
                    </w:p>
                    <w:p w14:paraId="52CF7065"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w:t>
                      </w:r>
                      <w:proofErr w:type="gramStart"/>
                      <w:r w:rsidRPr="00837EB0">
                        <w:rPr>
                          <w:rFonts w:ascii="Courier New" w:hAnsi="Courier New" w:cs="Courier New"/>
                          <w:color w:val="000000" w:themeColor="text1"/>
                          <w:lang w:val="en-US"/>
                        </w:rPr>
                        <w:t>Reshape(</w:t>
                      </w:r>
                      <w:proofErr w:type="gramEnd"/>
                      <w:r w:rsidRPr="00837EB0">
                        <w:rPr>
                          <w:rFonts w:ascii="Courier New" w:hAnsi="Courier New" w:cs="Courier New"/>
                          <w:color w:val="000000" w:themeColor="text1"/>
                          <w:lang w:val="en-US"/>
                        </w:rPr>
                        <w:t>[2, 1, 512])(reshape)</w:t>
                      </w:r>
                    </w:p>
                    <w:p w14:paraId="7B17BB37" w14:textId="77777777" w:rsidR="007E629F" w:rsidRPr="00837EB0" w:rsidRDefault="007E629F" w:rsidP="005D74D4">
                      <w:pPr>
                        <w:rPr>
                          <w:rFonts w:ascii="Courier New" w:hAnsi="Courier New" w:cs="Courier New"/>
                          <w:color w:val="000000" w:themeColor="text1"/>
                          <w:lang w:val="en-US"/>
                        </w:rPr>
                      </w:pPr>
                    </w:p>
                    <w:p w14:paraId="587615BB"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1024, (2, 1), (2, 1), "same",       </w:t>
                      </w:r>
                    </w:p>
                    <w:p w14:paraId="452C7E60"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reshape)</w:t>
                      </w:r>
                    </w:p>
                    <w:p w14:paraId="56F901B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conv_transpose1)</w:t>
                      </w:r>
                    </w:p>
                    <w:p w14:paraId="29C499D6"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conv_transpose1)</w:t>
                      </w:r>
                    </w:p>
                    <w:p w14:paraId="764E68FA"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512, (2, 1), (2, 1), "same", </w:t>
                      </w:r>
                    </w:p>
                    <w:p w14:paraId="391E2E8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conv_transpose1)</w:t>
                      </w:r>
                    </w:p>
                    <w:p w14:paraId="55EC376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conv_transpose2)</w:t>
                      </w:r>
                    </w:p>
                    <w:p w14:paraId="621556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conv_transpose2)</w:t>
                      </w:r>
                    </w:p>
                    <w:p w14:paraId="67A4A3FF"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256, (2, 1), (2, 1), "same", </w:t>
                      </w:r>
                    </w:p>
                    <w:p w14:paraId="323467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conv_transpose2)</w:t>
                      </w:r>
                    </w:p>
                    <w:p w14:paraId="1F780D8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conv_transpose3)</w:t>
                      </w:r>
                    </w:p>
                    <w:p w14:paraId="5BAB30C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conv_transpose3)</w:t>
                      </w:r>
                    </w:p>
                    <w:p w14:paraId="517A57F8"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256, (1, 5), (1, 5), "same", </w:t>
                      </w:r>
                    </w:p>
                    <w:p w14:paraId="5D8DA89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conv_transpose3)</w:t>
                      </w:r>
                    </w:p>
                    <w:p w14:paraId="1E89D7D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conv_transpose4)</w:t>
                      </w:r>
                    </w:p>
                    <w:p w14:paraId="292925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conv_transpose4)</w:t>
                      </w:r>
                    </w:p>
                    <w:p w14:paraId="2A8D786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256, (1, 5), (1, 5), "same", </w:t>
                      </w:r>
                    </w:p>
                    <w:p w14:paraId="1051BF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conv_transpose4)</w:t>
                      </w:r>
                    </w:p>
                    <w:p w14:paraId="2B29533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w:t>
                      </w:r>
                      <w:proofErr w:type="spellStart"/>
                      <w:r w:rsidRPr="00837EB0">
                        <w:rPr>
                          <w:rFonts w:ascii="Courier New" w:hAnsi="Courier New" w:cs="Courier New"/>
                          <w:color w:val="000000" w:themeColor="text1"/>
                          <w:lang w:val="en-US"/>
                        </w:rPr>
                        <w:t>BatchNormalization</w:t>
                      </w:r>
                      <w:proofErr w:type="spellEnd"/>
                      <w:r w:rsidRPr="00837EB0">
                        <w:rPr>
                          <w:rFonts w:ascii="Courier New" w:hAnsi="Courier New" w:cs="Courier New"/>
                          <w:color w:val="000000" w:themeColor="text1"/>
                          <w:lang w:val="en-US"/>
                        </w:rPr>
                        <w:t>(momentum=0.</w:t>
                      </w:r>
                      <w:proofErr w:type="gramStart"/>
                      <w:r w:rsidRPr="00837EB0">
                        <w:rPr>
                          <w:rFonts w:ascii="Courier New" w:hAnsi="Courier New" w:cs="Courier New"/>
                          <w:color w:val="000000" w:themeColor="text1"/>
                          <w:lang w:val="en-US"/>
                        </w:rPr>
                        <w:t>9)(</w:t>
                      </w:r>
                      <w:proofErr w:type="gramEnd"/>
                      <w:r w:rsidRPr="00837EB0">
                        <w:rPr>
                          <w:rFonts w:ascii="Courier New" w:hAnsi="Courier New" w:cs="Courier New"/>
                          <w:color w:val="000000" w:themeColor="text1"/>
                          <w:lang w:val="en-US"/>
                        </w:rPr>
                        <w:t>conv_transpose5)</w:t>
                      </w:r>
                    </w:p>
                    <w:p w14:paraId="6B6991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w:t>
                      </w:r>
                      <w:proofErr w:type="spellStart"/>
                      <w:r w:rsidRPr="00837EB0">
                        <w:rPr>
                          <w:rFonts w:ascii="Courier New" w:hAnsi="Courier New" w:cs="Courier New"/>
                          <w:color w:val="000000" w:themeColor="text1"/>
                          <w:lang w:val="en-US"/>
                        </w:rPr>
                        <w:t>relu</w:t>
                      </w:r>
                      <w:proofErr w:type="spellEnd"/>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conv_transpose5)</w:t>
                      </w:r>
                    </w:p>
                    <w:p w14:paraId="4C001B1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w:t>
                      </w:r>
                      <w:proofErr w:type="gramStart"/>
                      <w:r w:rsidRPr="00837EB0">
                        <w:rPr>
                          <w:rFonts w:ascii="Courier New" w:hAnsi="Courier New" w:cs="Courier New"/>
                          <w:color w:val="000000" w:themeColor="text1"/>
                          <w:lang w:val="en-US"/>
                        </w:rPr>
                        <w:t>DTranspose(</w:t>
                      </w:r>
                      <w:proofErr w:type="gramEnd"/>
                      <w:r w:rsidRPr="00837EB0">
                        <w:rPr>
                          <w:rFonts w:ascii="Courier New" w:hAnsi="Courier New" w:cs="Courier New"/>
                          <w:color w:val="000000" w:themeColor="text1"/>
                          <w:lang w:val="en-US"/>
                        </w:rPr>
                        <w:t xml:space="preserve">1, (1, 3), (1, 3), "same", </w:t>
                      </w:r>
                    </w:p>
                    <w:p w14:paraId="3B1C2CB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kernel_initializer</w:t>
                      </w:r>
                      <w:proofErr w:type="spellEnd"/>
                      <w:r w:rsidRPr="00837EB0">
                        <w:rPr>
                          <w:rFonts w:ascii="Courier New" w:hAnsi="Courier New" w:cs="Courier New"/>
                          <w:color w:val="000000" w:themeColor="text1"/>
                          <w:lang w:val="en-US"/>
                        </w:rPr>
                        <w:t>=</w:t>
                      </w:r>
                      <w:proofErr w:type="gramStart"/>
                      <w:r w:rsidRPr="00837EB0">
                        <w:rPr>
                          <w:rFonts w:ascii="Courier New" w:hAnsi="Courier New" w:cs="Courier New"/>
                          <w:color w:val="000000" w:themeColor="text1"/>
                          <w:lang w:val="en-US"/>
                        </w:rPr>
                        <w:t>initializer)(</w:t>
                      </w:r>
                      <w:proofErr w:type="gramEnd"/>
                      <w:r w:rsidRPr="00837EB0">
                        <w:rPr>
                          <w:rFonts w:ascii="Courier New" w:hAnsi="Courier New" w:cs="Courier New"/>
                          <w:color w:val="000000" w:themeColor="text1"/>
                          <w:lang w:val="en-US"/>
                        </w:rPr>
                        <w:t>conv_transpose5)</w:t>
                      </w:r>
                    </w:p>
                    <w:p w14:paraId="42ECC09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w:t>
                      </w:r>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conv_transpose6)</w:t>
                      </w:r>
                    </w:p>
                    <w:p w14:paraId="0FA49B8D" w14:textId="77777777" w:rsidR="007E629F" w:rsidRPr="00837EB0" w:rsidRDefault="007E629F" w:rsidP="005D74D4">
                      <w:pPr>
                        <w:rPr>
                          <w:rFonts w:ascii="Courier New" w:hAnsi="Courier New" w:cs="Courier New"/>
                          <w:color w:val="000000" w:themeColor="text1"/>
                          <w:lang w:val="en-US"/>
                        </w:rPr>
                      </w:pPr>
                    </w:p>
                    <w:p w14:paraId="38F02306"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w:t>
                      </w:r>
                      <w:proofErr w:type="gramStart"/>
                      <w:r w:rsidRPr="00837EB0">
                        <w:rPr>
                          <w:rFonts w:ascii="Courier New" w:hAnsi="Courier New" w:cs="Courier New"/>
                          <w:color w:val="000000" w:themeColor="text1"/>
                          <w:lang w:val="en-US"/>
                        </w:rPr>
                        <w:t>Reshape(</w:t>
                      </w:r>
                      <w:proofErr w:type="gramEnd"/>
                      <w:r w:rsidRPr="00837EB0">
                        <w:rPr>
                          <w:rFonts w:ascii="Courier New" w:hAnsi="Courier New" w:cs="Courier New"/>
                          <w:color w:val="000000" w:themeColor="text1"/>
                          <w:lang w:val="en-US"/>
                        </w:rPr>
                        <w:t xml:space="preserve">[1, </w:t>
                      </w:r>
                      <w:proofErr w:type="spellStart"/>
                      <w:r w:rsidRPr="00837EB0">
                        <w:rPr>
                          <w:rFonts w:ascii="Courier New" w:hAnsi="Courier New" w:cs="Courier New"/>
                          <w:color w:val="000000" w:themeColor="text1"/>
                          <w:lang w:val="en-US"/>
                        </w:rPr>
                        <w:t>count_steps_per_bar</w:t>
                      </w:r>
                      <w:proofErr w:type="spellEnd"/>
                      <w:r w:rsidRPr="00837EB0">
                        <w:rPr>
                          <w:rFonts w:ascii="Courier New" w:hAnsi="Courier New" w:cs="Courier New"/>
                          <w:color w:val="000000" w:themeColor="text1"/>
                          <w:lang w:val="en-US"/>
                        </w:rPr>
                        <w:t xml:space="preserve">, </w:t>
                      </w:r>
                    </w:p>
                    <w:p w14:paraId="6F7C7CDC" w14:textId="77777777" w:rsidR="007E629F" w:rsidRPr="00837EB0"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proofErr w:type="spellStart"/>
                      <w:r w:rsidRPr="00837EB0">
                        <w:rPr>
                          <w:rFonts w:ascii="Courier New" w:hAnsi="Courier New" w:cs="Courier New"/>
                          <w:color w:val="000000" w:themeColor="text1"/>
                          <w:lang w:val="en-US"/>
                        </w:rPr>
                        <w:t>count_notes</w:t>
                      </w:r>
                      <w:proofErr w:type="spellEnd"/>
                      <w:r w:rsidRPr="00837EB0">
                        <w:rPr>
                          <w:rFonts w:ascii="Courier New" w:hAnsi="Courier New" w:cs="Courier New"/>
                          <w:color w:val="000000" w:themeColor="text1"/>
                          <w:lang w:val="en-US"/>
                        </w:rPr>
                        <w:t>, 1</w:t>
                      </w:r>
                      <w:proofErr w:type="gramStart"/>
                      <w:r w:rsidRPr="00837EB0">
                        <w:rPr>
                          <w:rFonts w:ascii="Courier New" w:hAnsi="Courier New" w:cs="Courier New"/>
                          <w:color w:val="000000" w:themeColor="text1"/>
                          <w:lang w:val="en-US"/>
                        </w:rPr>
                        <w:t>])(</w:t>
                      </w:r>
                      <w:proofErr w:type="gramEnd"/>
                      <w:r w:rsidRPr="00837EB0">
                        <w:rPr>
                          <w:rFonts w:ascii="Courier New" w:hAnsi="Courier New" w:cs="Courier New"/>
                          <w:color w:val="000000" w:themeColor="text1"/>
                          <w:lang w:val="en-US"/>
                        </w:rPr>
                        <w:t>conv_transpose6)</w:t>
                      </w:r>
                    </w:p>
                    <w:p w14:paraId="15CF0267" w14:textId="77777777" w:rsidR="007E629F" w:rsidRPr="00FB6B7D"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w:t>
                      </w:r>
                      <w:proofErr w:type="gramStart"/>
                      <w:r w:rsidRPr="00837EB0">
                        <w:rPr>
                          <w:rFonts w:ascii="Courier New" w:hAnsi="Courier New" w:cs="Courier New"/>
                          <w:color w:val="000000" w:themeColor="text1"/>
                          <w:lang w:val="en-US"/>
                        </w:rPr>
                        <w:t>Model(</w:t>
                      </w:r>
                      <w:proofErr w:type="gramEnd"/>
                      <w:r w:rsidRPr="00837EB0">
                        <w:rPr>
                          <w:rFonts w:ascii="Courier New" w:hAnsi="Courier New" w:cs="Courier New"/>
                          <w:color w:val="000000" w:themeColor="text1"/>
                          <w:lang w:val="en-US"/>
                        </w:rPr>
                        <w:t>input, output)</w:t>
                      </w:r>
                    </w:p>
                  </w:txbxContent>
                </v:textbox>
                <w10:anchorlock/>
              </v:shape>
            </w:pict>
          </mc:Fallback>
        </mc:AlternateContent>
      </w:r>
    </w:p>
    <w:p w14:paraId="1909FA88" w14:textId="77777777" w:rsidR="005D74D4" w:rsidRDefault="005D74D4" w:rsidP="005D74D4">
      <w:pPr>
        <w:pStyle w:val="ListParagraph"/>
        <w:tabs>
          <w:tab w:val="left" w:pos="1134"/>
        </w:tabs>
        <w:spacing w:line="360" w:lineRule="auto"/>
        <w:ind w:left="0"/>
        <w:jc w:val="center"/>
        <w:rPr>
          <w:sz w:val="28"/>
          <w:szCs w:val="28"/>
        </w:rPr>
      </w:pPr>
      <w:r>
        <w:rPr>
          <w:sz w:val="28"/>
          <w:szCs w:val="28"/>
        </w:rPr>
        <w:t>Рисунок 12 – Структура сетей, генерирующих дорожки</w:t>
      </w:r>
    </w:p>
    <w:p w14:paraId="2EDCEADB" w14:textId="77777777" w:rsidR="005D74D4" w:rsidRDefault="005D74D4" w:rsidP="005D74D4">
      <w:pPr>
        <w:pStyle w:val="ListParagraph"/>
        <w:tabs>
          <w:tab w:val="left" w:pos="1134"/>
        </w:tabs>
        <w:spacing w:line="360" w:lineRule="auto"/>
        <w:ind w:left="0"/>
        <w:jc w:val="center"/>
        <w:rPr>
          <w:sz w:val="28"/>
          <w:szCs w:val="28"/>
        </w:rPr>
      </w:pPr>
    </w:p>
    <w:p w14:paraId="6C2A96EB"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Цикл работы генератора состоит в следующем – на вход генератора поступают тензоры шумов, далее из этих тензоров генерируются дорожки, которые затем объединяются в такт, а затем сгенерированные такты объ</w:t>
      </w:r>
      <w:r>
        <w:rPr>
          <w:sz w:val="28"/>
          <w:szCs w:val="28"/>
        </w:rPr>
        <w:lastRenderedPageBreak/>
        <w:t>единяются в мелодию. Программный код генератора представлен в приложении.</w:t>
      </w:r>
    </w:p>
    <w:p w14:paraId="38EC9A86" w14:textId="77777777" w:rsidR="005D74D4" w:rsidRDefault="005D74D4" w:rsidP="005D74D4">
      <w:pPr>
        <w:pStyle w:val="ListParagraph"/>
        <w:tabs>
          <w:tab w:val="left" w:pos="1134"/>
        </w:tabs>
        <w:spacing w:line="360" w:lineRule="auto"/>
        <w:ind w:left="0" w:firstLine="709"/>
        <w:jc w:val="both"/>
        <w:rPr>
          <w:b/>
          <w:sz w:val="28"/>
          <w:szCs w:val="28"/>
        </w:rPr>
      </w:pPr>
      <w:r w:rsidRPr="00837EB0">
        <w:rPr>
          <w:b/>
          <w:sz w:val="28"/>
          <w:szCs w:val="28"/>
        </w:rPr>
        <w:t>Дискриминатор</w:t>
      </w:r>
    </w:p>
    <w:p w14:paraId="67F0E8E9"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Дискриминатор представляет собой </w:t>
      </w:r>
      <w:proofErr w:type="spellStart"/>
      <w:r>
        <w:rPr>
          <w:sz w:val="28"/>
          <w:szCs w:val="28"/>
        </w:rPr>
        <w:t>сверточную</w:t>
      </w:r>
      <w:proofErr w:type="spellEnd"/>
      <w:r>
        <w:rPr>
          <w:sz w:val="28"/>
          <w:szCs w:val="28"/>
        </w:rPr>
        <w:t xml:space="preserve"> сеть, на выходе которой прогноз того, насколько партитура соответствует настоящей. Программный код дискриминатора представлен на рисунке 13.</w:t>
      </w:r>
    </w:p>
    <w:p w14:paraId="20241182"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0983507" wp14:editId="1A373E2A">
                <wp:extent cx="5624326" cy="4602480"/>
                <wp:effectExtent l="0" t="0" r="14605" b="26670"/>
                <wp:docPr id="15" name="Надпись 15"/>
                <wp:cNvGraphicFramePr/>
                <a:graphic xmlns:a="http://schemas.openxmlformats.org/drawingml/2006/main">
                  <a:graphicData uri="http://schemas.microsoft.com/office/word/2010/wordprocessingShape">
                    <wps:wsp>
                      <wps:cNvSpPr txBox="1"/>
                      <wps:spPr>
                        <a:xfrm>
                          <a:off x="0" y="0"/>
                          <a:ext cx="5624326" cy="4602480"/>
                        </a:xfrm>
                        <a:prstGeom prst="rect">
                          <a:avLst/>
                        </a:prstGeom>
                        <a:solidFill>
                          <a:schemeClr val="lt1"/>
                        </a:solidFill>
                        <a:ln w="6350">
                          <a:solidFill>
                            <a:prstClr val="black"/>
                          </a:solidFill>
                        </a:ln>
                      </wps:spPr>
                      <wps:txbx>
                        <w:txbxContent>
                          <w:p w14:paraId="419BF44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def </w:t>
                            </w:r>
                            <w:proofErr w:type="spellStart"/>
                            <w:r w:rsidRPr="0062473D">
                              <w:rPr>
                                <w:rFonts w:ascii="Courier New" w:hAnsi="Courier New" w:cs="Courier New"/>
                                <w:color w:val="000000" w:themeColor="text1"/>
                                <w:lang w:val="en-US"/>
                              </w:rPr>
                              <w:t>discriminator_</w:t>
                            </w:r>
                            <w:proofErr w:type="gramStart"/>
                            <w:r w:rsidRPr="0062473D">
                              <w:rPr>
                                <w:rFonts w:ascii="Courier New" w:hAnsi="Courier New" w:cs="Courier New"/>
                                <w:color w:val="000000" w:themeColor="text1"/>
                                <w:lang w:val="en-US"/>
                              </w:rPr>
                              <w:t>initialize</w:t>
                            </w:r>
                            <w:proofErr w:type="spellEnd"/>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 xml:space="preserve">initializer, </w:t>
                            </w:r>
                            <w:proofErr w:type="spellStart"/>
                            <w:r w:rsidRPr="0062473D">
                              <w:rPr>
                                <w:rFonts w:ascii="Courier New" w:hAnsi="Courier New" w:cs="Courier New"/>
                                <w:color w:val="000000" w:themeColor="text1"/>
                                <w:lang w:val="en-US"/>
                              </w:rPr>
                              <w:t>count_bars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count_steps_per_bar</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count_notes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count_tracks</w:t>
                            </w:r>
                            <w:proofErr w:type="spellEnd"/>
                            <w:r w:rsidRPr="0062473D">
                              <w:rPr>
                                <w:rFonts w:ascii="Courier New" w:hAnsi="Courier New" w:cs="Courier New"/>
                                <w:color w:val="000000" w:themeColor="text1"/>
                                <w:lang w:val="en-US"/>
                              </w:rPr>
                              <w:t>):</w:t>
                            </w:r>
                          </w:p>
                          <w:p w14:paraId="16F6E684"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w:t>
                            </w:r>
                            <w:proofErr w:type="gramStart"/>
                            <w:r w:rsidRPr="0062473D">
                              <w:rPr>
                                <w:rFonts w:ascii="Courier New" w:hAnsi="Courier New" w:cs="Courier New"/>
                                <w:color w:val="000000" w:themeColor="text1"/>
                                <w:lang w:val="en-US"/>
                              </w:rPr>
                              <w:t>Input(</w:t>
                            </w:r>
                            <w:proofErr w:type="gramEnd"/>
                            <w:r w:rsidRPr="0062473D">
                              <w:rPr>
                                <w:rFonts w:ascii="Courier New" w:hAnsi="Courier New" w:cs="Courier New"/>
                                <w:color w:val="000000" w:themeColor="text1"/>
                                <w:lang w:val="en-US"/>
                              </w:rPr>
                              <w:t>shape=(</w:t>
                            </w:r>
                            <w:proofErr w:type="spellStart"/>
                            <w:r w:rsidRPr="0062473D">
                              <w:rPr>
                                <w:rFonts w:ascii="Courier New" w:hAnsi="Courier New" w:cs="Courier New"/>
                                <w:color w:val="000000" w:themeColor="text1"/>
                                <w:lang w:val="en-US"/>
                              </w:rPr>
                              <w:t>count_bars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count_steps_per_bar</w:t>
                            </w:r>
                            <w:proofErr w:type="spellEnd"/>
                            <w:r w:rsidRPr="0062473D">
                              <w:rPr>
                                <w:rFonts w:ascii="Courier New" w:hAnsi="Courier New" w:cs="Courier New"/>
                                <w:color w:val="000000" w:themeColor="text1"/>
                                <w:lang w:val="en-US"/>
                              </w:rPr>
                              <w:t xml:space="preserve">, </w:t>
                            </w:r>
                          </w:p>
                          <w:p w14:paraId="18F61B90"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count_notes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count_tracks</w:t>
                            </w:r>
                            <w:proofErr w:type="spellEnd"/>
                            <w:r w:rsidRPr="0062473D">
                              <w:rPr>
                                <w:rFonts w:ascii="Courier New" w:hAnsi="Courier New" w:cs="Courier New"/>
                                <w:color w:val="000000" w:themeColor="text1"/>
                                <w:lang w:val="en-US"/>
                              </w:rPr>
                              <w:t>))</w:t>
                            </w:r>
                          </w:p>
                          <w:p w14:paraId="348C3356" w14:textId="77777777" w:rsidR="007E629F" w:rsidRPr="0062473D" w:rsidRDefault="007E629F" w:rsidP="005D74D4">
                            <w:pPr>
                              <w:rPr>
                                <w:rFonts w:ascii="Courier New" w:hAnsi="Courier New" w:cs="Courier New"/>
                                <w:color w:val="000000" w:themeColor="text1"/>
                                <w:lang w:val="en-US"/>
                              </w:rPr>
                            </w:pPr>
                          </w:p>
                          <w:p w14:paraId="019A43C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(2, 1, 1), (1, 1, 1), "valid")(input)</w:t>
                            </w:r>
                          </w:p>
                          <w:p w14:paraId="16272BD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conv1)</w:t>
                            </w:r>
                          </w:p>
                          <w:p w14:paraId="77C8DACC"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w:t>
                            </w:r>
                            <w:proofErr w:type="spellStart"/>
                            <w:r w:rsidRPr="0062473D">
                              <w:rPr>
                                <w:rFonts w:ascii="Courier New" w:hAnsi="Courier New" w:cs="Courier New"/>
                                <w:color w:val="000000" w:themeColor="text1"/>
                                <w:lang w:val="en-US"/>
                              </w:rPr>
                              <w:t>count_bars</w:t>
                            </w:r>
                            <w:proofErr w:type="spellEnd"/>
                            <w:r w:rsidRPr="0062473D">
                              <w:rPr>
                                <w:rFonts w:ascii="Courier New" w:hAnsi="Courier New" w:cs="Courier New"/>
                                <w:color w:val="000000" w:themeColor="text1"/>
                                <w:lang w:val="en-US"/>
                              </w:rPr>
                              <w:t xml:space="preserve"> - 1, 1, 1), (1, 1, 1), </w:t>
                            </w:r>
                          </w:p>
                          <w:p w14:paraId="6F7EC2B3"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w:t>
                            </w:r>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conv1)</w:t>
                            </w:r>
                          </w:p>
                          <w:p w14:paraId="6D00358D"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conv2)</w:t>
                            </w:r>
                          </w:p>
                          <w:p w14:paraId="3C134B0C"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1, 3), (1, 1, 3), "same")(conv2)</w:t>
                            </w:r>
                          </w:p>
                          <w:p w14:paraId="4B32E9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conv3)</w:t>
                            </w:r>
                          </w:p>
                          <w:p w14:paraId="7B3C1F70"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1, 5), (1, 1, 5), "same")(conv3)</w:t>
                            </w:r>
                          </w:p>
                          <w:p w14:paraId="4C8EFA5B"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conv4)</w:t>
                            </w:r>
                          </w:p>
                          <w:p w14:paraId="242759D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1, 5), (1, 1, 5), "same")(conv4)</w:t>
                            </w:r>
                          </w:p>
                          <w:p w14:paraId="14AE4C5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conv5)</w:t>
                            </w:r>
                          </w:p>
                          <w:p w14:paraId="7DB3B17E"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2, 1), (1, 2, 1), "same")(conv5)</w:t>
                            </w:r>
                          </w:p>
                          <w:p w14:paraId="71AD33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conv6)</w:t>
                            </w:r>
                          </w:p>
                          <w:p w14:paraId="1CA5167F"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2, 1), (1, 2, 1), "same")(conv6)</w:t>
                            </w:r>
                          </w:p>
                          <w:p w14:paraId="045CD01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conv7)</w:t>
                            </w:r>
                          </w:p>
                          <w:p w14:paraId="77A7E6E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256, (1, 2, 1), (1, 2, 1), "same")(conv7)</w:t>
                            </w:r>
                          </w:p>
                          <w:p w14:paraId="7F52495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conv8)</w:t>
                            </w:r>
                          </w:p>
                          <w:p w14:paraId="12D48093"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512, (1, 2, 1), (1, 2, 1), "same")(conv8)</w:t>
                            </w:r>
                          </w:p>
                          <w:p w14:paraId="7D554584"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conv9)</w:t>
                            </w:r>
                          </w:p>
                          <w:p w14:paraId="4B58C90C" w14:textId="77777777" w:rsidR="007E629F" w:rsidRPr="0062473D" w:rsidRDefault="007E629F" w:rsidP="005D74D4">
                            <w:pPr>
                              <w:rPr>
                                <w:rFonts w:ascii="Courier New" w:hAnsi="Courier New" w:cs="Courier New"/>
                                <w:color w:val="000000" w:themeColor="text1"/>
                                <w:lang w:val="en-US"/>
                              </w:rPr>
                            </w:pPr>
                          </w:p>
                          <w:p w14:paraId="2825A103" w14:textId="77777777" w:rsidR="007E629F" w:rsidRPr="00207231" w:rsidRDefault="007E629F"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proofErr w:type="spellStart"/>
                            <w:r w:rsidRPr="00207231">
                              <w:rPr>
                                <w:rFonts w:ascii="Courier New" w:hAnsi="Courier New" w:cs="Courier New"/>
                                <w:color w:val="000000" w:themeColor="text1"/>
                                <w:lang w:val="de-DE"/>
                              </w:rPr>
                              <w:t>flatten</w:t>
                            </w:r>
                            <w:proofErr w:type="spellEnd"/>
                            <w:r w:rsidRPr="00207231">
                              <w:rPr>
                                <w:rFonts w:ascii="Courier New" w:hAnsi="Courier New" w:cs="Courier New"/>
                                <w:color w:val="000000" w:themeColor="text1"/>
                                <w:lang w:val="de-DE"/>
                              </w:rPr>
                              <w:t xml:space="preserve"> = Flatten</w:t>
                            </w:r>
                            <w:proofErr w:type="gramStart"/>
                            <w:r w:rsidRPr="00207231">
                              <w:rPr>
                                <w:rFonts w:ascii="Courier New" w:hAnsi="Courier New" w:cs="Courier New"/>
                                <w:color w:val="000000" w:themeColor="text1"/>
                                <w:lang w:val="de-DE"/>
                              </w:rPr>
                              <w:t>()(</w:t>
                            </w:r>
                            <w:proofErr w:type="gramEnd"/>
                            <w:r w:rsidRPr="00207231">
                              <w:rPr>
                                <w:rFonts w:ascii="Courier New" w:hAnsi="Courier New" w:cs="Courier New"/>
                                <w:color w:val="000000" w:themeColor="text1"/>
                                <w:lang w:val="de-DE"/>
                              </w:rPr>
                              <w:t>conv9)</w:t>
                            </w:r>
                          </w:p>
                          <w:p w14:paraId="469EA6CA" w14:textId="77777777" w:rsidR="007E629F" w:rsidRPr="00207231" w:rsidRDefault="007E629F"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w:t>
                            </w:r>
                            <w:proofErr w:type="spellStart"/>
                            <w:r w:rsidRPr="00207231">
                              <w:rPr>
                                <w:rFonts w:ascii="Courier New" w:hAnsi="Courier New" w:cs="Courier New"/>
                                <w:color w:val="000000" w:themeColor="text1"/>
                                <w:lang w:val="de-DE"/>
                              </w:rPr>
                              <w:t>dense</w:t>
                            </w:r>
                            <w:proofErr w:type="spellEnd"/>
                            <w:r w:rsidRPr="00207231">
                              <w:rPr>
                                <w:rFonts w:ascii="Courier New" w:hAnsi="Courier New" w:cs="Courier New"/>
                                <w:color w:val="000000" w:themeColor="text1"/>
                                <w:lang w:val="de-DE"/>
                              </w:rPr>
                              <w:t xml:space="preserve"> = </w:t>
                            </w:r>
                            <w:proofErr w:type="spellStart"/>
                            <w:proofErr w:type="gramStart"/>
                            <w:r w:rsidRPr="00207231">
                              <w:rPr>
                                <w:rFonts w:ascii="Courier New" w:hAnsi="Courier New" w:cs="Courier New"/>
                                <w:color w:val="000000" w:themeColor="text1"/>
                                <w:lang w:val="de-DE"/>
                              </w:rPr>
                              <w:t>Dense</w:t>
                            </w:r>
                            <w:proofErr w:type="spellEnd"/>
                            <w:r w:rsidRPr="00207231">
                              <w:rPr>
                                <w:rFonts w:ascii="Courier New" w:hAnsi="Courier New" w:cs="Courier New"/>
                                <w:color w:val="000000" w:themeColor="text1"/>
                                <w:lang w:val="de-DE"/>
                              </w:rPr>
                              <w:t>(</w:t>
                            </w:r>
                            <w:proofErr w:type="gramEnd"/>
                            <w:r w:rsidRPr="00207231">
                              <w:rPr>
                                <w:rFonts w:ascii="Courier New" w:hAnsi="Courier New" w:cs="Courier New"/>
                                <w:color w:val="000000" w:themeColor="text1"/>
                                <w:lang w:val="de-DE"/>
                              </w:rPr>
                              <w:t xml:space="preserve">1024, </w:t>
                            </w:r>
                            <w:proofErr w:type="spellStart"/>
                            <w:r w:rsidRPr="00207231">
                              <w:rPr>
                                <w:rFonts w:ascii="Courier New" w:hAnsi="Courier New" w:cs="Courier New"/>
                                <w:color w:val="000000" w:themeColor="text1"/>
                                <w:lang w:val="de-DE"/>
                              </w:rPr>
                              <w:t>kernel_initializer</w:t>
                            </w:r>
                            <w:proofErr w:type="spellEnd"/>
                            <w:r w:rsidRPr="00207231">
                              <w:rPr>
                                <w:rFonts w:ascii="Courier New" w:hAnsi="Courier New" w:cs="Courier New"/>
                                <w:color w:val="000000" w:themeColor="text1"/>
                                <w:lang w:val="de-DE"/>
                              </w:rPr>
                              <w:t>=</w:t>
                            </w:r>
                            <w:proofErr w:type="spellStart"/>
                            <w:r w:rsidRPr="00207231">
                              <w:rPr>
                                <w:rFonts w:ascii="Courier New" w:hAnsi="Courier New" w:cs="Courier New"/>
                                <w:color w:val="000000" w:themeColor="text1"/>
                                <w:lang w:val="de-DE"/>
                              </w:rPr>
                              <w:t>initializer</w:t>
                            </w:r>
                            <w:proofErr w:type="spellEnd"/>
                            <w:r w:rsidRPr="00207231">
                              <w:rPr>
                                <w:rFonts w:ascii="Courier New" w:hAnsi="Courier New" w:cs="Courier New"/>
                                <w:color w:val="000000" w:themeColor="text1"/>
                                <w:lang w:val="de-DE"/>
                              </w:rPr>
                              <w:t>)(</w:t>
                            </w:r>
                            <w:proofErr w:type="spellStart"/>
                            <w:r w:rsidRPr="00207231">
                              <w:rPr>
                                <w:rFonts w:ascii="Courier New" w:hAnsi="Courier New" w:cs="Courier New"/>
                                <w:color w:val="000000" w:themeColor="text1"/>
                                <w:lang w:val="de-DE"/>
                              </w:rPr>
                              <w:t>flatten</w:t>
                            </w:r>
                            <w:proofErr w:type="spellEnd"/>
                            <w:r w:rsidRPr="00207231">
                              <w:rPr>
                                <w:rFonts w:ascii="Courier New" w:hAnsi="Courier New" w:cs="Courier New"/>
                                <w:color w:val="000000" w:themeColor="text1"/>
                                <w:lang w:val="de-DE"/>
                              </w:rPr>
                              <w:t>)</w:t>
                            </w:r>
                          </w:p>
                          <w:p w14:paraId="4F715DC9" w14:textId="77777777" w:rsidR="007E629F" w:rsidRPr="0062473D" w:rsidRDefault="007E629F"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 xml:space="preserve">dense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dense)</w:t>
                            </w:r>
                          </w:p>
                          <w:p w14:paraId="4B27D005" w14:textId="77777777" w:rsidR="007E629F" w:rsidRPr="0062473D" w:rsidRDefault="007E629F" w:rsidP="005D74D4">
                            <w:pPr>
                              <w:rPr>
                                <w:rFonts w:ascii="Courier New" w:hAnsi="Courier New" w:cs="Courier New"/>
                                <w:color w:val="000000" w:themeColor="text1"/>
                                <w:lang w:val="en-US"/>
                              </w:rPr>
                            </w:pPr>
                          </w:p>
                          <w:p w14:paraId="51642E2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w:t>
                            </w:r>
                            <w:proofErr w:type="gramStart"/>
                            <w:r w:rsidRPr="0062473D">
                              <w:rPr>
                                <w:rFonts w:ascii="Courier New" w:hAnsi="Courier New" w:cs="Courier New"/>
                                <w:color w:val="000000" w:themeColor="text1"/>
                                <w:lang w:val="en-US"/>
                              </w:rPr>
                              <w:t>Dense(</w:t>
                            </w:r>
                            <w:proofErr w:type="gramEnd"/>
                            <w:r w:rsidRPr="0062473D">
                              <w:rPr>
                                <w:rFonts w:ascii="Courier New" w:hAnsi="Courier New" w:cs="Courier New"/>
                                <w:color w:val="000000" w:themeColor="text1"/>
                                <w:lang w:val="en-US"/>
                              </w:rPr>
                              <w:t xml:space="preserve">1, None, </w:t>
                            </w:r>
                            <w:proofErr w:type="spellStart"/>
                            <w:r w:rsidRPr="0062473D">
                              <w:rPr>
                                <w:rFonts w:ascii="Courier New" w:hAnsi="Courier New" w:cs="Courier New"/>
                                <w:color w:val="000000" w:themeColor="text1"/>
                                <w:lang w:val="en-US"/>
                              </w:rPr>
                              <w:t>kernel_initializer</w:t>
                            </w:r>
                            <w:proofErr w:type="spellEnd"/>
                            <w:r w:rsidRPr="0062473D">
                              <w:rPr>
                                <w:rFonts w:ascii="Courier New" w:hAnsi="Courier New" w:cs="Courier New"/>
                                <w:color w:val="000000" w:themeColor="text1"/>
                                <w:lang w:val="en-US"/>
                              </w:rPr>
                              <w:t>=initializer)(dense)</w:t>
                            </w:r>
                          </w:p>
                          <w:p w14:paraId="0B4B5BF2" w14:textId="77777777" w:rsidR="007E629F" w:rsidRPr="00FB6B7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w:t>
                            </w:r>
                            <w:proofErr w:type="gramStart"/>
                            <w:r w:rsidRPr="0062473D">
                              <w:rPr>
                                <w:rFonts w:ascii="Courier New" w:hAnsi="Courier New" w:cs="Courier New"/>
                                <w:color w:val="000000" w:themeColor="text1"/>
                                <w:lang w:val="en-US"/>
                              </w:rPr>
                              <w:t>Model(</w:t>
                            </w:r>
                            <w:proofErr w:type="gramEnd"/>
                            <w:r w:rsidRPr="0062473D">
                              <w:rPr>
                                <w:rFonts w:ascii="Courier New" w:hAnsi="Courier New" w:cs="Courier New"/>
                                <w:color w:val="000000" w:themeColor="text1"/>
                                <w:lang w:val="en-US"/>
                              </w:rPr>
                              <w:t>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983507" id="Надпись 15" o:spid="_x0000_s1028" type="#_x0000_t202" style="width:442.85pt;height:3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" fillcolor="white [3201]" strokeweight=".5pt">
                <v:textbox>
                  <w:txbxContent>
                    <w:p w14:paraId="419BF44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def </w:t>
                      </w:r>
                      <w:proofErr w:type="spellStart"/>
                      <w:r w:rsidRPr="0062473D">
                        <w:rPr>
                          <w:rFonts w:ascii="Courier New" w:hAnsi="Courier New" w:cs="Courier New"/>
                          <w:color w:val="000000" w:themeColor="text1"/>
                          <w:lang w:val="en-US"/>
                        </w:rPr>
                        <w:t>discriminator_</w:t>
                      </w:r>
                      <w:proofErr w:type="gramStart"/>
                      <w:r w:rsidRPr="0062473D">
                        <w:rPr>
                          <w:rFonts w:ascii="Courier New" w:hAnsi="Courier New" w:cs="Courier New"/>
                          <w:color w:val="000000" w:themeColor="text1"/>
                          <w:lang w:val="en-US"/>
                        </w:rPr>
                        <w:t>initialize</w:t>
                      </w:r>
                      <w:proofErr w:type="spellEnd"/>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 xml:space="preserve">initializer, </w:t>
                      </w:r>
                      <w:proofErr w:type="spellStart"/>
                      <w:r w:rsidRPr="0062473D">
                        <w:rPr>
                          <w:rFonts w:ascii="Courier New" w:hAnsi="Courier New" w:cs="Courier New"/>
                          <w:color w:val="000000" w:themeColor="text1"/>
                          <w:lang w:val="en-US"/>
                        </w:rPr>
                        <w:t>count_bars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count_steps_per_bar</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count_notes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count_tracks</w:t>
                      </w:r>
                      <w:proofErr w:type="spellEnd"/>
                      <w:r w:rsidRPr="0062473D">
                        <w:rPr>
                          <w:rFonts w:ascii="Courier New" w:hAnsi="Courier New" w:cs="Courier New"/>
                          <w:color w:val="000000" w:themeColor="text1"/>
                          <w:lang w:val="en-US"/>
                        </w:rPr>
                        <w:t>):</w:t>
                      </w:r>
                    </w:p>
                    <w:p w14:paraId="16F6E684"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w:t>
                      </w:r>
                      <w:proofErr w:type="gramStart"/>
                      <w:r w:rsidRPr="0062473D">
                        <w:rPr>
                          <w:rFonts w:ascii="Courier New" w:hAnsi="Courier New" w:cs="Courier New"/>
                          <w:color w:val="000000" w:themeColor="text1"/>
                          <w:lang w:val="en-US"/>
                        </w:rPr>
                        <w:t>Input(</w:t>
                      </w:r>
                      <w:proofErr w:type="gramEnd"/>
                      <w:r w:rsidRPr="0062473D">
                        <w:rPr>
                          <w:rFonts w:ascii="Courier New" w:hAnsi="Courier New" w:cs="Courier New"/>
                          <w:color w:val="000000" w:themeColor="text1"/>
                          <w:lang w:val="en-US"/>
                        </w:rPr>
                        <w:t>shape=(</w:t>
                      </w:r>
                      <w:proofErr w:type="spellStart"/>
                      <w:r w:rsidRPr="0062473D">
                        <w:rPr>
                          <w:rFonts w:ascii="Courier New" w:hAnsi="Courier New" w:cs="Courier New"/>
                          <w:color w:val="000000" w:themeColor="text1"/>
                          <w:lang w:val="en-US"/>
                        </w:rPr>
                        <w:t>count_bars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count_steps_per_bar</w:t>
                      </w:r>
                      <w:proofErr w:type="spellEnd"/>
                      <w:r w:rsidRPr="0062473D">
                        <w:rPr>
                          <w:rFonts w:ascii="Courier New" w:hAnsi="Courier New" w:cs="Courier New"/>
                          <w:color w:val="000000" w:themeColor="text1"/>
                          <w:lang w:val="en-US"/>
                        </w:rPr>
                        <w:t xml:space="preserve">, </w:t>
                      </w:r>
                    </w:p>
                    <w:p w14:paraId="18F61B90"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count_notes</w:t>
                      </w:r>
                      <w:proofErr w:type="spellEnd"/>
                      <w:r w:rsidRPr="0062473D">
                        <w:rPr>
                          <w:rFonts w:ascii="Courier New" w:hAnsi="Courier New" w:cs="Courier New"/>
                          <w:color w:val="000000" w:themeColor="text1"/>
                          <w:lang w:val="en-US"/>
                        </w:rPr>
                        <w:t xml:space="preserve">, </w:t>
                      </w:r>
                      <w:proofErr w:type="spellStart"/>
                      <w:r w:rsidRPr="0062473D">
                        <w:rPr>
                          <w:rFonts w:ascii="Courier New" w:hAnsi="Courier New" w:cs="Courier New"/>
                          <w:color w:val="000000" w:themeColor="text1"/>
                          <w:lang w:val="en-US"/>
                        </w:rPr>
                        <w:t>count_tracks</w:t>
                      </w:r>
                      <w:proofErr w:type="spellEnd"/>
                      <w:r w:rsidRPr="0062473D">
                        <w:rPr>
                          <w:rFonts w:ascii="Courier New" w:hAnsi="Courier New" w:cs="Courier New"/>
                          <w:color w:val="000000" w:themeColor="text1"/>
                          <w:lang w:val="en-US"/>
                        </w:rPr>
                        <w:t>))</w:t>
                      </w:r>
                    </w:p>
                    <w:p w14:paraId="348C3356" w14:textId="77777777" w:rsidR="007E629F" w:rsidRPr="0062473D" w:rsidRDefault="007E629F" w:rsidP="005D74D4">
                      <w:pPr>
                        <w:rPr>
                          <w:rFonts w:ascii="Courier New" w:hAnsi="Courier New" w:cs="Courier New"/>
                          <w:color w:val="000000" w:themeColor="text1"/>
                          <w:lang w:val="en-US"/>
                        </w:rPr>
                      </w:pPr>
                    </w:p>
                    <w:p w14:paraId="019A43C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(2, 1, 1), (1, 1, 1), "valid")(input)</w:t>
                      </w:r>
                    </w:p>
                    <w:p w14:paraId="16272BD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conv1)</w:t>
                      </w:r>
                    </w:p>
                    <w:p w14:paraId="77C8DACC"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w:t>
                      </w:r>
                      <w:proofErr w:type="spellStart"/>
                      <w:r w:rsidRPr="0062473D">
                        <w:rPr>
                          <w:rFonts w:ascii="Courier New" w:hAnsi="Courier New" w:cs="Courier New"/>
                          <w:color w:val="000000" w:themeColor="text1"/>
                          <w:lang w:val="en-US"/>
                        </w:rPr>
                        <w:t>count_bars</w:t>
                      </w:r>
                      <w:proofErr w:type="spellEnd"/>
                      <w:r w:rsidRPr="0062473D">
                        <w:rPr>
                          <w:rFonts w:ascii="Courier New" w:hAnsi="Courier New" w:cs="Courier New"/>
                          <w:color w:val="000000" w:themeColor="text1"/>
                          <w:lang w:val="en-US"/>
                        </w:rPr>
                        <w:t xml:space="preserve"> - 1, 1, 1), (1, 1, 1), </w:t>
                      </w:r>
                    </w:p>
                    <w:p w14:paraId="6F7EC2B3"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w:t>
                      </w:r>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conv1)</w:t>
                      </w:r>
                    </w:p>
                    <w:p w14:paraId="6D00358D"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conv2)</w:t>
                      </w:r>
                    </w:p>
                    <w:p w14:paraId="3C134B0C"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1, 3), (1, 1, 3), "same")(conv2)</w:t>
                      </w:r>
                    </w:p>
                    <w:p w14:paraId="4B32E9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conv3)</w:t>
                      </w:r>
                    </w:p>
                    <w:p w14:paraId="7B3C1F70"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1, 5), (1, 1, 5), "same")(conv3)</w:t>
                      </w:r>
                    </w:p>
                    <w:p w14:paraId="4C8EFA5B"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conv4)</w:t>
                      </w:r>
                    </w:p>
                    <w:p w14:paraId="242759D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1, 5), (1, 1, 5), "same")(conv4)</w:t>
                      </w:r>
                    </w:p>
                    <w:p w14:paraId="14AE4C5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conv5)</w:t>
                      </w:r>
                    </w:p>
                    <w:p w14:paraId="7DB3B17E"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2, 1), (1, 2, 1), "same")(conv5)</w:t>
                      </w:r>
                    </w:p>
                    <w:p w14:paraId="71AD33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conv6)</w:t>
                      </w:r>
                    </w:p>
                    <w:p w14:paraId="1CA5167F"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128, (1, 2, 1), (1, 2, 1), "same")(conv6)</w:t>
                      </w:r>
                    </w:p>
                    <w:p w14:paraId="045CD01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conv7)</w:t>
                      </w:r>
                    </w:p>
                    <w:p w14:paraId="77A7E6E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256, (1, 2, 1), (1, 2, 1), "same")(conv7)</w:t>
                      </w:r>
                    </w:p>
                    <w:p w14:paraId="7F52495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conv8)</w:t>
                      </w:r>
                    </w:p>
                    <w:p w14:paraId="12D48093"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w:t>
                      </w:r>
                      <w:proofErr w:type="gramStart"/>
                      <w:r w:rsidRPr="0062473D">
                        <w:rPr>
                          <w:rFonts w:ascii="Courier New" w:hAnsi="Courier New" w:cs="Courier New"/>
                          <w:color w:val="000000" w:themeColor="text1"/>
                          <w:lang w:val="en-US"/>
                        </w:rPr>
                        <w:t>D(</w:t>
                      </w:r>
                      <w:proofErr w:type="gramEnd"/>
                      <w:r w:rsidRPr="0062473D">
                        <w:rPr>
                          <w:rFonts w:ascii="Courier New" w:hAnsi="Courier New" w:cs="Courier New"/>
                          <w:color w:val="000000" w:themeColor="text1"/>
                          <w:lang w:val="en-US"/>
                        </w:rPr>
                        <w:t>512, (1, 2, 1), (1, 2, 1), "same")(conv8)</w:t>
                      </w:r>
                    </w:p>
                    <w:p w14:paraId="7D554584"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conv9)</w:t>
                      </w:r>
                    </w:p>
                    <w:p w14:paraId="4B58C90C" w14:textId="77777777" w:rsidR="007E629F" w:rsidRPr="0062473D" w:rsidRDefault="007E629F" w:rsidP="005D74D4">
                      <w:pPr>
                        <w:rPr>
                          <w:rFonts w:ascii="Courier New" w:hAnsi="Courier New" w:cs="Courier New"/>
                          <w:color w:val="000000" w:themeColor="text1"/>
                          <w:lang w:val="en-US"/>
                        </w:rPr>
                      </w:pPr>
                    </w:p>
                    <w:p w14:paraId="2825A103" w14:textId="77777777" w:rsidR="007E629F" w:rsidRPr="00207231" w:rsidRDefault="007E629F"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proofErr w:type="spellStart"/>
                      <w:r w:rsidRPr="00207231">
                        <w:rPr>
                          <w:rFonts w:ascii="Courier New" w:hAnsi="Courier New" w:cs="Courier New"/>
                          <w:color w:val="000000" w:themeColor="text1"/>
                          <w:lang w:val="de-DE"/>
                        </w:rPr>
                        <w:t>flatten</w:t>
                      </w:r>
                      <w:proofErr w:type="spellEnd"/>
                      <w:r w:rsidRPr="00207231">
                        <w:rPr>
                          <w:rFonts w:ascii="Courier New" w:hAnsi="Courier New" w:cs="Courier New"/>
                          <w:color w:val="000000" w:themeColor="text1"/>
                          <w:lang w:val="de-DE"/>
                        </w:rPr>
                        <w:t xml:space="preserve"> = Flatten</w:t>
                      </w:r>
                      <w:proofErr w:type="gramStart"/>
                      <w:r w:rsidRPr="00207231">
                        <w:rPr>
                          <w:rFonts w:ascii="Courier New" w:hAnsi="Courier New" w:cs="Courier New"/>
                          <w:color w:val="000000" w:themeColor="text1"/>
                          <w:lang w:val="de-DE"/>
                        </w:rPr>
                        <w:t>()(</w:t>
                      </w:r>
                      <w:proofErr w:type="gramEnd"/>
                      <w:r w:rsidRPr="00207231">
                        <w:rPr>
                          <w:rFonts w:ascii="Courier New" w:hAnsi="Courier New" w:cs="Courier New"/>
                          <w:color w:val="000000" w:themeColor="text1"/>
                          <w:lang w:val="de-DE"/>
                        </w:rPr>
                        <w:t>conv9)</w:t>
                      </w:r>
                    </w:p>
                    <w:p w14:paraId="469EA6CA" w14:textId="77777777" w:rsidR="007E629F" w:rsidRPr="00207231" w:rsidRDefault="007E629F"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w:t>
                      </w:r>
                      <w:proofErr w:type="spellStart"/>
                      <w:r w:rsidRPr="00207231">
                        <w:rPr>
                          <w:rFonts w:ascii="Courier New" w:hAnsi="Courier New" w:cs="Courier New"/>
                          <w:color w:val="000000" w:themeColor="text1"/>
                          <w:lang w:val="de-DE"/>
                        </w:rPr>
                        <w:t>dense</w:t>
                      </w:r>
                      <w:proofErr w:type="spellEnd"/>
                      <w:r w:rsidRPr="00207231">
                        <w:rPr>
                          <w:rFonts w:ascii="Courier New" w:hAnsi="Courier New" w:cs="Courier New"/>
                          <w:color w:val="000000" w:themeColor="text1"/>
                          <w:lang w:val="de-DE"/>
                        </w:rPr>
                        <w:t xml:space="preserve"> = </w:t>
                      </w:r>
                      <w:proofErr w:type="spellStart"/>
                      <w:proofErr w:type="gramStart"/>
                      <w:r w:rsidRPr="00207231">
                        <w:rPr>
                          <w:rFonts w:ascii="Courier New" w:hAnsi="Courier New" w:cs="Courier New"/>
                          <w:color w:val="000000" w:themeColor="text1"/>
                          <w:lang w:val="de-DE"/>
                        </w:rPr>
                        <w:t>Dense</w:t>
                      </w:r>
                      <w:proofErr w:type="spellEnd"/>
                      <w:r w:rsidRPr="00207231">
                        <w:rPr>
                          <w:rFonts w:ascii="Courier New" w:hAnsi="Courier New" w:cs="Courier New"/>
                          <w:color w:val="000000" w:themeColor="text1"/>
                          <w:lang w:val="de-DE"/>
                        </w:rPr>
                        <w:t>(</w:t>
                      </w:r>
                      <w:proofErr w:type="gramEnd"/>
                      <w:r w:rsidRPr="00207231">
                        <w:rPr>
                          <w:rFonts w:ascii="Courier New" w:hAnsi="Courier New" w:cs="Courier New"/>
                          <w:color w:val="000000" w:themeColor="text1"/>
                          <w:lang w:val="de-DE"/>
                        </w:rPr>
                        <w:t xml:space="preserve">1024, </w:t>
                      </w:r>
                      <w:proofErr w:type="spellStart"/>
                      <w:r w:rsidRPr="00207231">
                        <w:rPr>
                          <w:rFonts w:ascii="Courier New" w:hAnsi="Courier New" w:cs="Courier New"/>
                          <w:color w:val="000000" w:themeColor="text1"/>
                          <w:lang w:val="de-DE"/>
                        </w:rPr>
                        <w:t>kernel_initializer</w:t>
                      </w:r>
                      <w:proofErr w:type="spellEnd"/>
                      <w:r w:rsidRPr="00207231">
                        <w:rPr>
                          <w:rFonts w:ascii="Courier New" w:hAnsi="Courier New" w:cs="Courier New"/>
                          <w:color w:val="000000" w:themeColor="text1"/>
                          <w:lang w:val="de-DE"/>
                        </w:rPr>
                        <w:t>=</w:t>
                      </w:r>
                      <w:proofErr w:type="spellStart"/>
                      <w:r w:rsidRPr="00207231">
                        <w:rPr>
                          <w:rFonts w:ascii="Courier New" w:hAnsi="Courier New" w:cs="Courier New"/>
                          <w:color w:val="000000" w:themeColor="text1"/>
                          <w:lang w:val="de-DE"/>
                        </w:rPr>
                        <w:t>initializer</w:t>
                      </w:r>
                      <w:proofErr w:type="spellEnd"/>
                      <w:r w:rsidRPr="00207231">
                        <w:rPr>
                          <w:rFonts w:ascii="Courier New" w:hAnsi="Courier New" w:cs="Courier New"/>
                          <w:color w:val="000000" w:themeColor="text1"/>
                          <w:lang w:val="de-DE"/>
                        </w:rPr>
                        <w:t>)(</w:t>
                      </w:r>
                      <w:proofErr w:type="spellStart"/>
                      <w:r w:rsidRPr="00207231">
                        <w:rPr>
                          <w:rFonts w:ascii="Courier New" w:hAnsi="Courier New" w:cs="Courier New"/>
                          <w:color w:val="000000" w:themeColor="text1"/>
                          <w:lang w:val="de-DE"/>
                        </w:rPr>
                        <w:t>flatten</w:t>
                      </w:r>
                      <w:proofErr w:type="spellEnd"/>
                      <w:r w:rsidRPr="00207231">
                        <w:rPr>
                          <w:rFonts w:ascii="Courier New" w:hAnsi="Courier New" w:cs="Courier New"/>
                          <w:color w:val="000000" w:themeColor="text1"/>
                          <w:lang w:val="de-DE"/>
                        </w:rPr>
                        <w:t>)</w:t>
                      </w:r>
                    </w:p>
                    <w:p w14:paraId="4F715DC9" w14:textId="77777777" w:rsidR="007E629F" w:rsidRPr="0062473D" w:rsidRDefault="007E629F"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 xml:space="preserve">dense = </w:t>
                      </w:r>
                      <w:proofErr w:type="spellStart"/>
                      <w:r w:rsidRPr="0062473D">
                        <w:rPr>
                          <w:rFonts w:ascii="Courier New" w:hAnsi="Courier New" w:cs="Courier New"/>
                          <w:color w:val="000000" w:themeColor="text1"/>
                          <w:lang w:val="en-US"/>
                        </w:rPr>
                        <w:t>LeakyReLU</w:t>
                      </w:r>
                      <w:proofErr w:type="spellEnd"/>
                      <w:proofErr w:type="gramStart"/>
                      <w:r w:rsidRPr="0062473D">
                        <w:rPr>
                          <w:rFonts w:ascii="Courier New" w:hAnsi="Courier New" w:cs="Courier New"/>
                          <w:color w:val="000000" w:themeColor="text1"/>
                          <w:lang w:val="en-US"/>
                        </w:rPr>
                        <w:t>()(</w:t>
                      </w:r>
                      <w:proofErr w:type="gramEnd"/>
                      <w:r w:rsidRPr="0062473D">
                        <w:rPr>
                          <w:rFonts w:ascii="Courier New" w:hAnsi="Courier New" w:cs="Courier New"/>
                          <w:color w:val="000000" w:themeColor="text1"/>
                          <w:lang w:val="en-US"/>
                        </w:rPr>
                        <w:t>dense)</w:t>
                      </w:r>
                    </w:p>
                    <w:p w14:paraId="4B27D005" w14:textId="77777777" w:rsidR="007E629F" w:rsidRPr="0062473D" w:rsidRDefault="007E629F" w:rsidP="005D74D4">
                      <w:pPr>
                        <w:rPr>
                          <w:rFonts w:ascii="Courier New" w:hAnsi="Courier New" w:cs="Courier New"/>
                          <w:color w:val="000000" w:themeColor="text1"/>
                          <w:lang w:val="en-US"/>
                        </w:rPr>
                      </w:pPr>
                    </w:p>
                    <w:p w14:paraId="51642E2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w:t>
                      </w:r>
                      <w:proofErr w:type="gramStart"/>
                      <w:r w:rsidRPr="0062473D">
                        <w:rPr>
                          <w:rFonts w:ascii="Courier New" w:hAnsi="Courier New" w:cs="Courier New"/>
                          <w:color w:val="000000" w:themeColor="text1"/>
                          <w:lang w:val="en-US"/>
                        </w:rPr>
                        <w:t>Dense(</w:t>
                      </w:r>
                      <w:proofErr w:type="gramEnd"/>
                      <w:r w:rsidRPr="0062473D">
                        <w:rPr>
                          <w:rFonts w:ascii="Courier New" w:hAnsi="Courier New" w:cs="Courier New"/>
                          <w:color w:val="000000" w:themeColor="text1"/>
                          <w:lang w:val="en-US"/>
                        </w:rPr>
                        <w:t xml:space="preserve">1, None, </w:t>
                      </w:r>
                      <w:proofErr w:type="spellStart"/>
                      <w:r w:rsidRPr="0062473D">
                        <w:rPr>
                          <w:rFonts w:ascii="Courier New" w:hAnsi="Courier New" w:cs="Courier New"/>
                          <w:color w:val="000000" w:themeColor="text1"/>
                          <w:lang w:val="en-US"/>
                        </w:rPr>
                        <w:t>kernel_initializer</w:t>
                      </w:r>
                      <w:proofErr w:type="spellEnd"/>
                      <w:r w:rsidRPr="0062473D">
                        <w:rPr>
                          <w:rFonts w:ascii="Courier New" w:hAnsi="Courier New" w:cs="Courier New"/>
                          <w:color w:val="000000" w:themeColor="text1"/>
                          <w:lang w:val="en-US"/>
                        </w:rPr>
                        <w:t>=initializer)(dense)</w:t>
                      </w:r>
                    </w:p>
                    <w:p w14:paraId="0B4B5BF2" w14:textId="77777777" w:rsidR="007E629F" w:rsidRPr="00FB6B7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w:t>
                      </w:r>
                      <w:proofErr w:type="gramStart"/>
                      <w:r w:rsidRPr="0062473D">
                        <w:rPr>
                          <w:rFonts w:ascii="Courier New" w:hAnsi="Courier New" w:cs="Courier New"/>
                          <w:color w:val="000000" w:themeColor="text1"/>
                          <w:lang w:val="en-US"/>
                        </w:rPr>
                        <w:t>Model(</w:t>
                      </w:r>
                      <w:proofErr w:type="gramEnd"/>
                      <w:r w:rsidRPr="0062473D">
                        <w:rPr>
                          <w:rFonts w:ascii="Courier New" w:hAnsi="Courier New" w:cs="Courier New"/>
                          <w:color w:val="000000" w:themeColor="text1"/>
                          <w:lang w:val="en-US"/>
                        </w:rPr>
                        <w:t>input, output)</w:t>
                      </w:r>
                    </w:p>
                  </w:txbxContent>
                </v:textbox>
                <w10:anchorlock/>
              </v:shape>
            </w:pict>
          </mc:Fallback>
        </mc:AlternateContent>
      </w:r>
    </w:p>
    <w:p w14:paraId="22C05A0E" w14:textId="77777777" w:rsidR="005D74D4" w:rsidRDefault="005D74D4" w:rsidP="005D74D4">
      <w:pPr>
        <w:pStyle w:val="ListParagraph"/>
        <w:tabs>
          <w:tab w:val="left" w:pos="1134"/>
        </w:tabs>
        <w:spacing w:line="360" w:lineRule="auto"/>
        <w:ind w:left="0"/>
        <w:jc w:val="center"/>
        <w:rPr>
          <w:sz w:val="28"/>
          <w:szCs w:val="28"/>
        </w:rPr>
      </w:pPr>
      <w:r>
        <w:rPr>
          <w:sz w:val="28"/>
          <w:szCs w:val="28"/>
        </w:rPr>
        <w:t>Рисунок 13 – Структура дискриминатора</w:t>
      </w:r>
    </w:p>
    <w:p w14:paraId="484B9CE8" w14:textId="77777777" w:rsidR="005D74D4" w:rsidRDefault="005D74D4" w:rsidP="005D74D4">
      <w:pPr>
        <w:pStyle w:val="ListParagraph"/>
        <w:tabs>
          <w:tab w:val="left" w:pos="1134"/>
        </w:tabs>
        <w:spacing w:line="360" w:lineRule="auto"/>
        <w:ind w:left="0"/>
        <w:jc w:val="center"/>
        <w:rPr>
          <w:sz w:val="28"/>
          <w:szCs w:val="28"/>
        </w:rPr>
      </w:pPr>
    </w:p>
    <w:p w14:paraId="17CF579C" w14:textId="77777777" w:rsidR="005D74D4" w:rsidRDefault="005D74D4" w:rsidP="005D74D4">
      <w:pPr>
        <w:pStyle w:val="ListParagraph"/>
        <w:tabs>
          <w:tab w:val="left" w:pos="1134"/>
        </w:tabs>
        <w:spacing w:line="360" w:lineRule="auto"/>
        <w:ind w:left="0" w:firstLine="709"/>
        <w:jc w:val="both"/>
        <w:rPr>
          <w:b/>
          <w:sz w:val="28"/>
          <w:szCs w:val="28"/>
        </w:rPr>
      </w:pPr>
      <w:r w:rsidRPr="006127B6">
        <w:rPr>
          <w:b/>
          <w:sz w:val="28"/>
          <w:szCs w:val="28"/>
        </w:rPr>
        <w:t>Обучение</w:t>
      </w:r>
    </w:p>
    <w:p w14:paraId="0860C1A9"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Шаг обучения состоит из попеременного обучения дискриминатора и генератора. Обучение дискриминатора состоит в следующем – генератор генерирует образцы, затем на вход дискриминатора подаются сгенерированные и реальные партитуры, затем вычисляются потери </w:t>
      </w:r>
      <w:proofErr w:type="spellStart"/>
      <w:r>
        <w:rPr>
          <w:sz w:val="28"/>
          <w:szCs w:val="28"/>
        </w:rPr>
        <w:t>Вассерштейна</w:t>
      </w:r>
      <w:proofErr w:type="spellEnd"/>
      <w:r>
        <w:rPr>
          <w:sz w:val="28"/>
          <w:szCs w:val="28"/>
        </w:rPr>
        <w:t>, впервые описанные в статье [1</w:t>
      </w:r>
      <w:r w:rsidRPr="003D5EF7">
        <w:rPr>
          <w:sz w:val="28"/>
          <w:szCs w:val="28"/>
        </w:rPr>
        <w:t>9</w:t>
      </w:r>
      <w:r w:rsidRPr="00EE3F53">
        <w:rPr>
          <w:sz w:val="28"/>
          <w:szCs w:val="28"/>
        </w:rPr>
        <w:t>]</w:t>
      </w:r>
      <w:r>
        <w:rPr>
          <w:sz w:val="28"/>
          <w:szCs w:val="28"/>
        </w:rPr>
        <w:t>, в которой представлен алгоритм для рас</w:t>
      </w:r>
      <w:r>
        <w:rPr>
          <w:sz w:val="28"/>
          <w:szCs w:val="28"/>
        </w:rPr>
        <w:lastRenderedPageBreak/>
        <w:t xml:space="preserve">чета потерь </w:t>
      </w:r>
      <w:proofErr w:type="spellStart"/>
      <w:r>
        <w:rPr>
          <w:sz w:val="28"/>
          <w:szCs w:val="28"/>
        </w:rPr>
        <w:t>Вассерштейна</w:t>
      </w:r>
      <w:proofErr w:type="spellEnd"/>
      <w:r>
        <w:rPr>
          <w:sz w:val="28"/>
          <w:szCs w:val="28"/>
        </w:rPr>
        <w:t xml:space="preserve">, резюмируя который потерями является разница между средней оценкой критика на реальных образцах и средней оценкой на сгенерированных. Потери </w:t>
      </w:r>
      <w:proofErr w:type="spellStart"/>
      <w:r>
        <w:rPr>
          <w:sz w:val="28"/>
          <w:szCs w:val="28"/>
        </w:rPr>
        <w:t>Вассерштейна</w:t>
      </w:r>
      <w:proofErr w:type="spellEnd"/>
      <w:r>
        <w:rPr>
          <w:sz w:val="28"/>
          <w:szCs w:val="28"/>
        </w:rPr>
        <w:t xml:space="preserve"> можно интерпретировать как меру расстояния между сгенерированными и реальными образцами. </w:t>
      </w:r>
      <w:proofErr w:type="gramStart"/>
      <w:r>
        <w:rPr>
          <w:sz w:val="28"/>
          <w:szCs w:val="28"/>
        </w:rPr>
        <w:t>Для использования такой оценки,</w:t>
      </w:r>
      <w:proofErr w:type="gramEnd"/>
      <w:r>
        <w:rPr>
          <w:sz w:val="28"/>
          <w:szCs w:val="28"/>
        </w:rPr>
        <w:t xml:space="preserve"> необходимо максимизировать разницу между выходами для реальных и сгенерированных данных, поэтому на выходе дискриминатора используется линейная функция активации, которая не ограничена в своем диапазоне. Таким образом, дискриминатор является своего рода критиком, задача которого максимизировать разницу между сгенерированными и реальными образцами. Такая функция потерь решает проблему затухающего градиента, возникающую, когда дискриминатор становится слишком силен. Однако, ввиду отсутствия ограничения на ее значения, возникает противоположная проблема – взрывной рост градиента, которая решается в статье </w:t>
      </w:r>
      <w:r w:rsidRPr="000A1FB3">
        <w:rPr>
          <w:sz w:val="28"/>
          <w:szCs w:val="28"/>
        </w:rPr>
        <w:t>[</w:t>
      </w:r>
      <w:r>
        <w:rPr>
          <w:sz w:val="28"/>
          <w:szCs w:val="28"/>
        </w:rPr>
        <w:t>20</w:t>
      </w:r>
      <w:r w:rsidRPr="000A1FB3">
        <w:rPr>
          <w:sz w:val="28"/>
          <w:szCs w:val="28"/>
        </w:rPr>
        <w:t xml:space="preserve">] </w:t>
      </w:r>
      <w:r>
        <w:rPr>
          <w:sz w:val="28"/>
          <w:szCs w:val="28"/>
        </w:rPr>
        <w:t>с помощью штрафа при отклонении нормы градиента от 1, накладываемого на функцию потерь дискриминатора. Штраф за градиент вычисляется как квадрат разности между нормой градиента и 1, для поддержания баланса, градиент вычисляется для интерполированного образца.</w:t>
      </w:r>
    </w:p>
    <w:p w14:paraId="02F21689"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После корректировки весов дискриминатора обучается генератор, функцией потерь которого является отрицательный выход дискриминатора, таким образом, чем выше дискриминатор оценит сгенерированный образец, тем ниже будут потери для генератора. Программный код обучения модели и функции, вычисляющей штраф за градиент, представлен в приложении.</w:t>
      </w:r>
    </w:p>
    <w:p w14:paraId="1C574AB5" w14:textId="77777777" w:rsidR="005D74D4" w:rsidRDefault="005D74D4" w:rsidP="005D74D4">
      <w:pPr>
        <w:tabs>
          <w:tab w:val="left" w:pos="1134"/>
        </w:tabs>
        <w:spacing w:line="360" w:lineRule="auto"/>
        <w:jc w:val="both"/>
        <w:rPr>
          <w:sz w:val="28"/>
          <w:szCs w:val="28"/>
        </w:rPr>
      </w:pPr>
    </w:p>
    <w:p w14:paraId="5BD9B96D" w14:textId="24B219CF" w:rsidR="005D74D4" w:rsidRPr="00D10E3F" w:rsidRDefault="005D74D4" w:rsidP="005D74D4">
      <w:pPr>
        <w:pStyle w:val="Heading11"/>
        <w:numPr>
          <w:ilvl w:val="0"/>
          <w:numId w:val="0"/>
        </w:numPr>
        <w:tabs>
          <w:tab w:val="left" w:pos="567"/>
        </w:tabs>
        <w:spacing w:before="0" w:after="0" w:line="360" w:lineRule="auto"/>
      </w:pPr>
      <w:bookmarkStart w:id="323" w:name="_Toc166180072"/>
      <w:del w:id="324" w:author="Gleb Radchenko" w:date="2024-05-11T12:23:00Z">
        <w:r w:rsidDel="00831BF1">
          <w:delText>3</w:delText>
        </w:r>
      </w:del>
      <w:ins w:id="325" w:author="Gleb Radchenko" w:date="2024-05-11T12:23:00Z">
        <w:r w:rsidR="00831BF1">
          <w:t>4</w:t>
        </w:r>
      </w:ins>
      <w:r>
        <w:t>.2</w:t>
      </w:r>
      <w:r w:rsidRPr="0025789A">
        <w:t xml:space="preserve">. </w:t>
      </w:r>
      <w:r>
        <w:t>Анализ обучения модели</w:t>
      </w:r>
      <w:bookmarkEnd w:id="323"/>
    </w:p>
    <w:p w14:paraId="4AAB79DE" w14:textId="77777777" w:rsidR="005D74D4" w:rsidRDefault="005D74D4" w:rsidP="005D74D4">
      <w:pPr>
        <w:tabs>
          <w:tab w:val="left" w:pos="1134"/>
        </w:tabs>
        <w:spacing w:line="360" w:lineRule="auto"/>
        <w:ind w:firstLine="709"/>
        <w:jc w:val="both"/>
        <w:rPr>
          <w:sz w:val="28"/>
          <w:szCs w:val="28"/>
        </w:rPr>
      </w:pPr>
      <w:r>
        <w:rPr>
          <w:sz w:val="28"/>
          <w:szCs w:val="28"/>
        </w:rPr>
        <w:t>На рисунке 14 представлены графики потерь генератора и дискриминатора. На которых можно увидеть, как изменялись значения потерь во время обучения.</w:t>
      </w:r>
    </w:p>
    <w:p w14:paraId="2F6F0960" w14:textId="77777777" w:rsidR="005D74D4" w:rsidRDefault="005D74D4" w:rsidP="005D74D4">
      <w:pPr>
        <w:tabs>
          <w:tab w:val="left" w:pos="1134"/>
        </w:tabs>
        <w:spacing w:line="360" w:lineRule="auto"/>
        <w:jc w:val="both"/>
        <w:rPr>
          <w:sz w:val="28"/>
          <w:szCs w:val="28"/>
        </w:rPr>
      </w:pPr>
      <w:r>
        <w:rPr>
          <w:noProof/>
          <w:sz w:val="28"/>
          <w:szCs w:val="28"/>
        </w:rPr>
        <w:lastRenderedPageBreak/>
        <w:drawing>
          <wp:inline distT="0" distB="0" distL="0" distR="0" wp14:anchorId="54588508" wp14:editId="6BE7B9A9">
            <wp:extent cx="5759450" cy="3239770"/>
            <wp:effectExtent l="19050" t="19050" r="12700"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ss_graph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a:ln w="12700">
                      <a:solidFill>
                        <a:schemeClr val="tx1"/>
                      </a:solidFill>
                    </a:ln>
                  </pic:spPr>
                </pic:pic>
              </a:graphicData>
            </a:graphic>
          </wp:inline>
        </w:drawing>
      </w:r>
    </w:p>
    <w:p w14:paraId="51C7658A" w14:textId="77777777" w:rsidR="005D74D4" w:rsidRDefault="005D74D4" w:rsidP="005D74D4">
      <w:pPr>
        <w:tabs>
          <w:tab w:val="left" w:pos="1134"/>
        </w:tabs>
        <w:spacing w:line="360" w:lineRule="auto"/>
        <w:jc w:val="center"/>
        <w:rPr>
          <w:sz w:val="28"/>
          <w:szCs w:val="28"/>
        </w:rPr>
      </w:pPr>
      <w:r>
        <w:rPr>
          <w:sz w:val="28"/>
          <w:szCs w:val="28"/>
        </w:rPr>
        <w:t>Рисунок 14 – Графики потерь модели</w:t>
      </w:r>
    </w:p>
    <w:p w14:paraId="698F4BC7" w14:textId="77777777" w:rsidR="005D74D4" w:rsidRDefault="005D74D4" w:rsidP="005D74D4">
      <w:pPr>
        <w:tabs>
          <w:tab w:val="left" w:pos="1134"/>
        </w:tabs>
        <w:spacing w:line="360" w:lineRule="auto"/>
        <w:jc w:val="center"/>
        <w:rPr>
          <w:sz w:val="28"/>
          <w:szCs w:val="28"/>
        </w:rPr>
      </w:pPr>
    </w:p>
    <w:p w14:paraId="395AF9AB" w14:textId="77777777" w:rsidR="005D74D4" w:rsidRDefault="005D74D4" w:rsidP="005D74D4">
      <w:pPr>
        <w:tabs>
          <w:tab w:val="left" w:pos="1134"/>
        </w:tabs>
        <w:spacing w:line="360" w:lineRule="auto"/>
        <w:ind w:firstLine="709"/>
        <w:jc w:val="both"/>
        <w:rPr>
          <w:sz w:val="28"/>
          <w:szCs w:val="28"/>
        </w:rPr>
      </w:pPr>
      <w:r>
        <w:rPr>
          <w:sz w:val="28"/>
          <w:szCs w:val="28"/>
        </w:rPr>
        <w:t>Так как генератор обучался меньшее число раз, чем дискриминатор, второй довольно быстро стал сильнее и далее стал подстраиваться под улучшающийся генератор. Генератор в свою очередь первое время показывал хорошие результаты, но затем дискриминатор стал достаточно сильным, чтобы отличать реальные образцы от сгенерированных, в результате чего потери генератора также вышли на плато, и далее процесс обучения шел стабильно, улучшая результаты обеих сетей.</w:t>
      </w:r>
    </w:p>
    <w:p w14:paraId="7228EFEE" w14:textId="77777777" w:rsidR="005D74D4" w:rsidRDefault="005D74D4" w:rsidP="005D74D4">
      <w:pPr>
        <w:rPr>
          <w:sz w:val="28"/>
          <w:szCs w:val="28"/>
        </w:rPr>
      </w:pPr>
      <w:r>
        <w:rPr>
          <w:sz w:val="28"/>
          <w:szCs w:val="28"/>
        </w:rPr>
        <w:br w:type="page"/>
      </w:r>
    </w:p>
    <w:p w14:paraId="47B1DE43" w14:textId="49959D70" w:rsidR="00831BF1" w:rsidRPr="005F4721" w:rsidRDefault="00831BF1" w:rsidP="00831BF1">
      <w:pPr>
        <w:pStyle w:val="Heading1"/>
        <w:tabs>
          <w:tab w:val="left" w:pos="284"/>
          <w:tab w:val="left" w:pos="426"/>
        </w:tabs>
        <w:spacing w:after="0" w:line="360" w:lineRule="auto"/>
        <w:rPr>
          <w:ins w:id="326" w:author="Gleb Radchenko" w:date="2024-05-11T12:24:00Z"/>
        </w:rPr>
      </w:pPr>
      <w:bookmarkStart w:id="327" w:name="_Toc166180073"/>
      <w:ins w:id="328" w:author="Gleb Radchenko" w:date="2024-05-11T12:27:00Z">
        <w:r>
          <w:rPr>
            <w:caps w:val="0"/>
          </w:rPr>
          <w:lastRenderedPageBreak/>
          <w:t>5</w:t>
        </w:r>
      </w:ins>
      <w:ins w:id="329" w:author="Gleb Radchenko" w:date="2024-05-11T12:24:00Z">
        <w:r w:rsidRPr="0025789A">
          <w:rPr>
            <w:caps w:val="0"/>
          </w:rPr>
          <w:t xml:space="preserve">. </w:t>
        </w:r>
        <w:r>
          <w:rPr>
            <w:caps w:val="0"/>
          </w:rPr>
          <w:t xml:space="preserve">РЕАЛИЗАЦИЯ </w:t>
        </w:r>
      </w:ins>
      <w:ins w:id="330" w:author="Gleb Radchenko" w:date="2024-05-11T12:25:00Z">
        <w:r>
          <w:rPr>
            <w:caps w:val="0"/>
          </w:rPr>
          <w:t xml:space="preserve">СЕРВЕРНОЙ ЧАСТИ </w:t>
        </w:r>
      </w:ins>
      <w:ins w:id="331" w:author="Gleb Radchenko" w:date="2024-05-11T12:24:00Z">
        <w:r>
          <w:rPr>
            <w:caps w:val="0"/>
          </w:rPr>
          <w:t xml:space="preserve">ПРИЛОЖЕНИЯ </w:t>
        </w:r>
      </w:ins>
      <w:ins w:id="332" w:author="Gleb Radchenko" w:date="2024-05-11T12:25:00Z">
        <w:r>
          <w:rPr>
            <w:caps w:val="0"/>
            <w:lang w:val="en-US"/>
          </w:rPr>
          <w:t>MUSICAPP</w:t>
        </w:r>
      </w:ins>
    </w:p>
    <w:p w14:paraId="2789835C" w14:textId="5102D415" w:rsidR="005D74D4" w:rsidRPr="006407EA" w:rsidDel="0073710F" w:rsidRDefault="005D74D4" w:rsidP="005D74D4">
      <w:pPr>
        <w:pStyle w:val="Heading1"/>
        <w:tabs>
          <w:tab w:val="left" w:pos="284"/>
          <w:tab w:val="left" w:pos="426"/>
        </w:tabs>
        <w:spacing w:after="0" w:line="360" w:lineRule="auto"/>
        <w:rPr>
          <w:moveFrom w:id="333" w:author="Gleb Radchenko" w:date="2024-05-11T12:12:00Z"/>
          <w:caps w:val="0"/>
          <w:szCs w:val="28"/>
        </w:rPr>
      </w:pPr>
      <w:moveFromRangeStart w:id="334" w:author="Gleb Radchenko" w:date="2024-05-11T12:12:00Z" w:name="move166321951"/>
      <w:moveFrom w:id="335" w:author="Gleb Radchenko" w:date="2024-05-11T12:12:00Z">
        <w:r w:rsidRPr="00373A6B" w:rsidDel="0073710F">
          <w:rPr>
            <w:caps w:val="0"/>
            <w:szCs w:val="28"/>
          </w:rPr>
          <w:t>4. РАЗРАБОТКА ПРИЛОЖЕНИЯ</w:t>
        </w:r>
        <w:bookmarkEnd w:id="327"/>
      </w:moveFrom>
    </w:p>
    <w:p w14:paraId="61812AAD" w14:textId="794C0785" w:rsidR="005D74D4" w:rsidDel="0073710F" w:rsidRDefault="005D74D4" w:rsidP="001C12EE">
      <w:pPr>
        <w:spacing w:line="360" w:lineRule="auto"/>
        <w:ind w:firstLine="709"/>
        <w:jc w:val="both"/>
        <w:rPr>
          <w:moveFrom w:id="336" w:author="Gleb Radchenko" w:date="2024-05-11T12:12:00Z"/>
          <w:sz w:val="28"/>
          <w:szCs w:val="28"/>
        </w:rPr>
      </w:pPr>
      <w:moveFrom w:id="337" w:author="Gleb Radchenko" w:date="2024-05-11T12:12:00Z">
        <w:r w:rsidDel="0073710F">
          <w:rPr>
            <w:sz w:val="28"/>
            <w:szCs w:val="28"/>
          </w:rPr>
          <w:t xml:space="preserve">К разработке планируется веб-приложение </w:t>
        </w:r>
        <w:r w:rsidDel="0073710F">
          <w:rPr>
            <w:sz w:val="28"/>
            <w:szCs w:val="28"/>
            <w:lang w:val="en-US"/>
          </w:rPr>
          <w:t>MusicApp</w:t>
        </w:r>
        <w:r w:rsidRPr="006407EA" w:rsidDel="0073710F">
          <w:rPr>
            <w:sz w:val="28"/>
            <w:szCs w:val="28"/>
          </w:rPr>
          <w:t xml:space="preserve">, </w:t>
        </w:r>
        <w:r w:rsidDel="0073710F">
          <w:rPr>
            <w:sz w:val="28"/>
            <w:szCs w:val="28"/>
          </w:rPr>
          <w:t>способное генерировать мелодию с помощью нейронных сетей.</w:t>
        </w:r>
      </w:moveFrom>
    </w:p>
    <w:p w14:paraId="334F08EA" w14:textId="12314C3E" w:rsidR="005D74D4" w:rsidRPr="001B6F4C" w:rsidDel="0073710F" w:rsidRDefault="005D74D4" w:rsidP="001C12EE">
      <w:pPr>
        <w:spacing w:line="360" w:lineRule="auto"/>
        <w:ind w:firstLine="709"/>
        <w:jc w:val="both"/>
        <w:rPr>
          <w:moveFrom w:id="338" w:author="Gleb Radchenko" w:date="2024-05-11T12:12:00Z"/>
          <w:sz w:val="28"/>
          <w:szCs w:val="28"/>
        </w:rPr>
      </w:pPr>
      <w:moveFrom w:id="339" w:author="Gleb Radchenko" w:date="2024-05-11T12:12:00Z">
        <w:r w:rsidDel="0073710F">
          <w:rPr>
            <w:sz w:val="28"/>
            <w:szCs w:val="28"/>
            <w:lang w:val="en-US"/>
          </w:rPr>
          <w:t>MusicApp</w:t>
        </w:r>
        <w:r w:rsidRPr="001B6F4C" w:rsidDel="0073710F">
          <w:rPr>
            <w:sz w:val="28"/>
            <w:szCs w:val="28"/>
          </w:rPr>
          <w:t xml:space="preserve"> </w:t>
        </w:r>
        <w:r w:rsidDel="0073710F">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moveFrom>
    </w:p>
    <w:p w14:paraId="7A15B938" w14:textId="70BD0D6D" w:rsidR="005D74D4" w:rsidRPr="006407EA" w:rsidDel="0073710F" w:rsidRDefault="005D74D4" w:rsidP="005D74D4">
      <w:pPr>
        <w:pStyle w:val="Heading11"/>
        <w:numPr>
          <w:ilvl w:val="0"/>
          <w:numId w:val="0"/>
        </w:numPr>
        <w:tabs>
          <w:tab w:val="left" w:pos="567"/>
        </w:tabs>
        <w:spacing w:before="0" w:after="0" w:line="360" w:lineRule="auto"/>
        <w:rPr>
          <w:moveFrom w:id="340" w:author="Gleb Radchenko" w:date="2024-05-11T12:12:00Z"/>
          <w:szCs w:val="28"/>
        </w:rPr>
      </w:pPr>
      <w:bookmarkStart w:id="341" w:name="_Toc166180074"/>
      <w:moveFrom w:id="342" w:author="Gleb Radchenko" w:date="2024-05-11T12:12:00Z">
        <w:r w:rsidRPr="00373A6B" w:rsidDel="0073710F">
          <w:rPr>
            <w:szCs w:val="28"/>
          </w:rPr>
          <w:t>4.1. Проектирование</w:t>
        </w:r>
        <w:bookmarkEnd w:id="341"/>
      </w:moveFrom>
    </w:p>
    <w:p w14:paraId="2E6F8CBC" w14:textId="159FAC82" w:rsidR="005D74D4" w:rsidRPr="00DE5D4E" w:rsidDel="0073710F" w:rsidRDefault="005D74D4" w:rsidP="005D74D4">
      <w:pPr>
        <w:spacing w:line="360" w:lineRule="auto"/>
        <w:ind w:firstLine="709"/>
        <w:rPr>
          <w:moveFrom w:id="343" w:author="Gleb Radchenko" w:date="2024-05-11T12:12:00Z"/>
          <w:b/>
          <w:sz w:val="28"/>
          <w:szCs w:val="28"/>
        </w:rPr>
      </w:pPr>
      <w:moveFrom w:id="344" w:author="Gleb Radchenko" w:date="2024-05-11T12:12:00Z">
        <w:r w:rsidRPr="00DE5D4E" w:rsidDel="0073710F">
          <w:rPr>
            <w:b/>
            <w:sz w:val="28"/>
            <w:szCs w:val="28"/>
          </w:rPr>
          <w:t>Функциональные требования</w:t>
        </w:r>
      </w:moveFrom>
    </w:p>
    <w:p w14:paraId="0876D7A6" w14:textId="11FD4F80" w:rsidR="005D74D4" w:rsidDel="0073710F" w:rsidRDefault="005D74D4" w:rsidP="001C12EE">
      <w:pPr>
        <w:spacing w:line="360" w:lineRule="auto"/>
        <w:ind w:firstLine="709"/>
        <w:jc w:val="both"/>
        <w:rPr>
          <w:moveFrom w:id="345" w:author="Gleb Radchenko" w:date="2024-05-11T12:12:00Z"/>
          <w:sz w:val="28"/>
          <w:szCs w:val="28"/>
        </w:rPr>
      </w:pPr>
      <w:moveFrom w:id="346" w:author="Gleb Radchenko" w:date="2024-05-11T12:12:00Z">
        <w:r w:rsidRPr="00373A6B" w:rsidDel="0073710F">
          <w:rPr>
            <w:sz w:val="28"/>
            <w:szCs w:val="28"/>
          </w:rPr>
          <w:t>В</w:t>
        </w:r>
        <w:r w:rsidDel="0073710F">
          <w:rPr>
            <w:sz w:val="28"/>
            <w:szCs w:val="28"/>
          </w:rPr>
          <w:t xml:space="preserve"> ходе проектирования были выделены следующие функциональные требования:</w:t>
        </w:r>
      </w:moveFrom>
    </w:p>
    <w:p w14:paraId="523BBC7E" w14:textId="392EF699" w:rsidR="005D74D4" w:rsidRPr="00373A6B" w:rsidDel="0073710F" w:rsidRDefault="005D74D4" w:rsidP="001C12EE">
      <w:pPr>
        <w:pStyle w:val="ListParagraph"/>
        <w:numPr>
          <w:ilvl w:val="0"/>
          <w:numId w:val="29"/>
        </w:numPr>
        <w:tabs>
          <w:tab w:val="left" w:pos="1134"/>
        </w:tabs>
        <w:spacing w:line="360" w:lineRule="auto"/>
        <w:ind w:left="0" w:firstLine="709"/>
        <w:jc w:val="both"/>
        <w:rPr>
          <w:moveFrom w:id="347" w:author="Gleb Radchenko" w:date="2024-05-11T12:12:00Z"/>
          <w:sz w:val="28"/>
          <w:szCs w:val="28"/>
        </w:rPr>
      </w:pPr>
      <w:moveFrom w:id="348" w:author="Gleb Radchenko" w:date="2024-05-11T12:12:00Z">
        <w:r w:rsidDel="0073710F">
          <w:rPr>
            <w:sz w:val="28"/>
            <w:szCs w:val="28"/>
          </w:rPr>
          <w:t>пользователь должен иметь возможность сгенерировать музыкальную партитуру</w:t>
        </w:r>
        <w:r w:rsidRPr="00373A6B" w:rsidDel="0073710F">
          <w:rPr>
            <w:sz w:val="28"/>
            <w:szCs w:val="28"/>
          </w:rPr>
          <w:t>;</w:t>
        </w:r>
      </w:moveFrom>
    </w:p>
    <w:p w14:paraId="58BB08A9" w14:textId="03169D26" w:rsidR="005D74D4" w:rsidDel="0073710F" w:rsidRDefault="005D74D4" w:rsidP="001C12EE">
      <w:pPr>
        <w:pStyle w:val="ListParagraph"/>
        <w:numPr>
          <w:ilvl w:val="0"/>
          <w:numId w:val="29"/>
        </w:numPr>
        <w:tabs>
          <w:tab w:val="left" w:pos="1134"/>
        </w:tabs>
        <w:spacing w:line="360" w:lineRule="auto"/>
        <w:ind w:left="0" w:firstLine="709"/>
        <w:jc w:val="both"/>
        <w:rPr>
          <w:moveFrom w:id="349" w:author="Gleb Radchenko" w:date="2024-05-11T12:12:00Z"/>
          <w:sz w:val="28"/>
          <w:szCs w:val="28"/>
        </w:rPr>
      </w:pPr>
      <w:moveFrom w:id="350" w:author="Gleb Radchenko" w:date="2024-05-11T12:12:00Z">
        <w:r w:rsidDel="0073710F">
          <w:rPr>
            <w:sz w:val="28"/>
            <w:szCs w:val="28"/>
          </w:rPr>
          <w:t xml:space="preserve">пользователь должен иметь возможность просмотреть ранее </w:t>
        </w:r>
        <w:r w:rsidDel="0073710F">
          <w:rPr>
            <w:sz w:val="28"/>
            <w:szCs w:val="28"/>
            <w:lang w:val="en-US"/>
          </w:rPr>
          <w:t>c</w:t>
        </w:r>
        <w:r w:rsidDel="0073710F">
          <w:rPr>
            <w:sz w:val="28"/>
            <w:szCs w:val="28"/>
          </w:rPr>
          <w:t>генерированные файлы</w:t>
        </w:r>
        <w:r w:rsidRPr="00373A6B" w:rsidDel="0073710F">
          <w:rPr>
            <w:sz w:val="28"/>
            <w:szCs w:val="28"/>
          </w:rPr>
          <w:t>;</w:t>
        </w:r>
      </w:moveFrom>
    </w:p>
    <w:p w14:paraId="1A4821E6" w14:textId="388D25F6" w:rsidR="005D74D4" w:rsidDel="0073710F" w:rsidRDefault="005D74D4" w:rsidP="001C12EE">
      <w:pPr>
        <w:pStyle w:val="ListParagraph"/>
        <w:numPr>
          <w:ilvl w:val="0"/>
          <w:numId w:val="29"/>
        </w:numPr>
        <w:tabs>
          <w:tab w:val="left" w:pos="1134"/>
        </w:tabs>
        <w:spacing w:line="360" w:lineRule="auto"/>
        <w:ind w:left="0" w:firstLine="709"/>
        <w:jc w:val="both"/>
        <w:rPr>
          <w:moveFrom w:id="351" w:author="Gleb Radchenko" w:date="2024-05-11T12:12:00Z"/>
          <w:sz w:val="28"/>
          <w:szCs w:val="28"/>
        </w:rPr>
      </w:pPr>
      <w:moveFrom w:id="352" w:author="Gleb Radchenko" w:date="2024-05-11T12:12:00Z">
        <w:r w:rsidDel="0073710F">
          <w:rPr>
            <w:sz w:val="28"/>
            <w:szCs w:val="28"/>
          </w:rPr>
          <w:t>пользователь должен иметь возможность управлять генерацией</w:t>
        </w:r>
        <w:r w:rsidRPr="00DE5D4E" w:rsidDel="0073710F">
          <w:rPr>
            <w:sz w:val="28"/>
            <w:szCs w:val="28"/>
          </w:rPr>
          <w:t>;</w:t>
        </w:r>
      </w:moveFrom>
    </w:p>
    <w:p w14:paraId="5C493A9C" w14:textId="7C543F7C" w:rsidR="005D74D4" w:rsidRPr="00DE5D4E" w:rsidDel="0073710F" w:rsidRDefault="005D74D4" w:rsidP="001C12EE">
      <w:pPr>
        <w:pStyle w:val="ListParagraph"/>
        <w:numPr>
          <w:ilvl w:val="0"/>
          <w:numId w:val="29"/>
        </w:numPr>
        <w:tabs>
          <w:tab w:val="left" w:pos="1134"/>
        </w:tabs>
        <w:spacing w:line="360" w:lineRule="auto"/>
        <w:ind w:left="0" w:firstLine="709"/>
        <w:jc w:val="both"/>
        <w:rPr>
          <w:moveFrom w:id="353" w:author="Gleb Radchenko" w:date="2024-05-11T12:12:00Z"/>
          <w:sz w:val="28"/>
          <w:szCs w:val="28"/>
        </w:rPr>
      </w:pPr>
      <w:moveFrom w:id="354" w:author="Gleb Radchenko" w:date="2024-05-11T12:12:00Z">
        <w:r w:rsidDel="0073710F">
          <w:rPr>
            <w:sz w:val="28"/>
            <w:szCs w:val="28"/>
          </w:rPr>
          <w:t>система должна иметь возможность регистрации и авторизации</w:t>
        </w:r>
        <w:r w:rsidRPr="00DE5D4E" w:rsidDel="0073710F">
          <w:rPr>
            <w:sz w:val="28"/>
            <w:szCs w:val="28"/>
          </w:rPr>
          <w:t>;</w:t>
        </w:r>
      </w:moveFrom>
    </w:p>
    <w:p w14:paraId="005A6C82" w14:textId="74CC1A11" w:rsidR="005D74D4" w:rsidRPr="00F66471" w:rsidDel="0073710F" w:rsidRDefault="005D74D4" w:rsidP="001C12EE">
      <w:pPr>
        <w:pStyle w:val="ListParagraph"/>
        <w:numPr>
          <w:ilvl w:val="0"/>
          <w:numId w:val="29"/>
        </w:numPr>
        <w:tabs>
          <w:tab w:val="left" w:pos="1134"/>
        </w:tabs>
        <w:spacing w:line="360" w:lineRule="auto"/>
        <w:ind w:left="0" w:firstLine="709"/>
        <w:jc w:val="both"/>
        <w:rPr>
          <w:moveFrom w:id="355" w:author="Gleb Radchenko" w:date="2024-05-11T12:12:00Z"/>
          <w:sz w:val="28"/>
          <w:szCs w:val="28"/>
        </w:rPr>
      </w:pPr>
      <w:moveFrom w:id="356" w:author="Gleb Radchenko" w:date="2024-05-11T12:12:00Z">
        <w:r w:rsidDel="0073710F">
          <w:rPr>
            <w:sz w:val="28"/>
            <w:szCs w:val="28"/>
          </w:rPr>
          <w:t>система должна иметь систему токенов, для ограничения использования ресурсов</w:t>
        </w:r>
        <w:r w:rsidRPr="00F66471" w:rsidDel="0073710F">
          <w:rPr>
            <w:sz w:val="28"/>
            <w:szCs w:val="28"/>
          </w:rPr>
          <w:t>;</w:t>
        </w:r>
      </w:moveFrom>
    </w:p>
    <w:p w14:paraId="2801780B" w14:textId="0909D4D5" w:rsidR="005D74D4" w:rsidRPr="00DE5D4E" w:rsidDel="0073710F" w:rsidRDefault="005D74D4" w:rsidP="005D74D4">
      <w:pPr>
        <w:tabs>
          <w:tab w:val="left" w:pos="1134"/>
        </w:tabs>
        <w:spacing w:line="360" w:lineRule="auto"/>
        <w:ind w:firstLine="709"/>
        <w:rPr>
          <w:moveFrom w:id="357" w:author="Gleb Radchenko" w:date="2024-05-11T12:12:00Z"/>
          <w:b/>
          <w:sz w:val="28"/>
          <w:szCs w:val="28"/>
        </w:rPr>
      </w:pPr>
      <w:moveFrom w:id="358" w:author="Gleb Radchenko" w:date="2024-05-11T12:12:00Z">
        <w:r w:rsidRPr="00DE5D4E" w:rsidDel="0073710F">
          <w:rPr>
            <w:b/>
            <w:sz w:val="28"/>
            <w:szCs w:val="28"/>
          </w:rPr>
          <w:t>Нефункциональные требования</w:t>
        </w:r>
      </w:moveFrom>
    </w:p>
    <w:p w14:paraId="5B66F60B" w14:textId="207CD873" w:rsidR="005D74D4" w:rsidDel="0073710F" w:rsidRDefault="005D74D4" w:rsidP="001C12EE">
      <w:pPr>
        <w:tabs>
          <w:tab w:val="left" w:pos="1134"/>
        </w:tabs>
        <w:spacing w:line="360" w:lineRule="auto"/>
        <w:ind w:firstLine="709"/>
        <w:jc w:val="both"/>
        <w:rPr>
          <w:moveFrom w:id="359" w:author="Gleb Radchenko" w:date="2024-05-11T12:12:00Z"/>
          <w:sz w:val="28"/>
          <w:szCs w:val="28"/>
        </w:rPr>
      </w:pPr>
      <w:moveFrom w:id="360" w:author="Gleb Radchenko" w:date="2024-05-11T12:12:00Z">
        <w:r w:rsidDel="0073710F">
          <w:rPr>
            <w:sz w:val="28"/>
            <w:szCs w:val="28"/>
          </w:rPr>
          <w:t>Также были выделены следующие нефункциональные требования:</w:t>
        </w:r>
      </w:moveFrom>
    </w:p>
    <w:p w14:paraId="17F9E721" w14:textId="572E1929" w:rsidR="005D74D4" w:rsidRPr="00DE5D4E" w:rsidDel="0073710F" w:rsidRDefault="005D74D4" w:rsidP="001C12EE">
      <w:pPr>
        <w:pStyle w:val="ListParagraph"/>
        <w:numPr>
          <w:ilvl w:val="0"/>
          <w:numId w:val="30"/>
        </w:numPr>
        <w:tabs>
          <w:tab w:val="left" w:pos="1134"/>
        </w:tabs>
        <w:spacing w:line="360" w:lineRule="auto"/>
        <w:ind w:left="0" w:firstLine="709"/>
        <w:jc w:val="both"/>
        <w:rPr>
          <w:moveFrom w:id="361" w:author="Gleb Radchenko" w:date="2024-05-11T12:12:00Z"/>
          <w:sz w:val="28"/>
          <w:szCs w:val="28"/>
        </w:rPr>
      </w:pPr>
      <w:moveFrom w:id="362" w:author="Gleb Radchenko" w:date="2024-05-11T12:12:00Z">
        <w:r w:rsidDel="0073710F">
          <w:rPr>
            <w:sz w:val="28"/>
            <w:szCs w:val="28"/>
          </w:rPr>
          <w:t xml:space="preserve">приложение должно быть написано с использованием языка программирования </w:t>
        </w:r>
        <w:r w:rsidDel="0073710F">
          <w:rPr>
            <w:sz w:val="28"/>
            <w:szCs w:val="28"/>
            <w:lang w:val="en-US"/>
          </w:rPr>
          <w:t>Python</w:t>
        </w:r>
        <w:r w:rsidRPr="00DE5D4E" w:rsidDel="0073710F">
          <w:rPr>
            <w:sz w:val="28"/>
            <w:szCs w:val="28"/>
          </w:rPr>
          <w:t xml:space="preserve"> 3;</w:t>
        </w:r>
      </w:moveFrom>
    </w:p>
    <w:p w14:paraId="69249C60" w14:textId="3DA49BAA" w:rsidR="005D74D4" w:rsidRPr="00DE5D4E" w:rsidDel="0073710F" w:rsidRDefault="005D74D4" w:rsidP="001C12EE">
      <w:pPr>
        <w:pStyle w:val="ListParagraph"/>
        <w:numPr>
          <w:ilvl w:val="0"/>
          <w:numId w:val="30"/>
        </w:numPr>
        <w:tabs>
          <w:tab w:val="left" w:pos="1134"/>
        </w:tabs>
        <w:spacing w:line="360" w:lineRule="auto"/>
        <w:ind w:left="0" w:firstLine="709"/>
        <w:jc w:val="both"/>
        <w:rPr>
          <w:moveFrom w:id="363" w:author="Gleb Radchenko" w:date="2024-05-11T12:12:00Z"/>
          <w:sz w:val="28"/>
          <w:szCs w:val="28"/>
        </w:rPr>
      </w:pPr>
      <w:moveFrom w:id="364" w:author="Gleb Radchenko" w:date="2024-05-11T12:12:00Z">
        <w:r w:rsidDel="0073710F">
          <w:rPr>
            <w:sz w:val="28"/>
            <w:szCs w:val="28"/>
          </w:rPr>
          <w:t xml:space="preserve">приложение должно использовать библиотеку </w:t>
        </w:r>
        <w:r w:rsidDel="0073710F">
          <w:rPr>
            <w:sz w:val="28"/>
            <w:szCs w:val="28"/>
            <w:lang w:val="en-US"/>
          </w:rPr>
          <w:t>tensorflow</w:t>
        </w:r>
        <w:r w:rsidRPr="00DE5D4E" w:rsidDel="0073710F">
          <w:rPr>
            <w:sz w:val="28"/>
            <w:szCs w:val="28"/>
          </w:rPr>
          <w:t xml:space="preserve"> </w:t>
        </w:r>
        <w:r w:rsidDel="0073710F">
          <w:rPr>
            <w:sz w:val="28"/>
            <w:szCs w:val="28"/>
          </w:rPr>
          <w:t>для работы с моделью</w:t>
        </w:r>
        <w:r w:rsidRPr="00DE5D4E" w:rsidDel="0073710F">
          <w:rPr>
            <w:sz w:val="28"/>
            <w:szCs w:val="28"/>
          </w:rPr>
          <w:t>;</w:t>
        </w:r>
      </w:moveFrom>
    </w:p>
    <w:p w14:paraId="3C900257" w14:textId="7CD7AAF2" w:rsidR="005D74D4" w:rsidDel="0073710F" w:rsidRDefault="005D74D4" w:rsidP="001C12EE">
      <w:pPr>
        <w:pStyle w:val="ListParagraph"/>
        <w:numPr>
          <w:ilvl w:val="0"/>
          <w:numId w:val="30"/>
        </w:numPr>
        <w:tabs>
          <w:tab w:val="left" w:pos="1134"/>
        </w:tabs>
        <w:spacing w:line="360" w:lineRule="auto"/>
        <w:ind w:left="0" w:firstLine="709"/>
        <w:jc w:val="both"/>
        <w:rPr>
          <w:moveFrom w:id="365" w:author="Gleb Radchenko" w:date="2024-05-11T12:12:00Z"/>
          <w:sz w:val="28"/>
          <w:szCs w:val="28"/>
        </w:rPr>
      </w:pPr>
      <w:moveFrom w:id="366" w:author="Gleb Radchenko" w:date="2024-05-11T12:12:00Z">
        <w:r w:rsidDel="0073710F">
          <w:rPr>
            <w:sz w:val="28"/>
            <w:szCs w:val="28"/>
          </w:rPr>
          <w:t xml:space="preserve">приложение должно генерировать партитуры в формате </w:t>
        </w:r>
        <w:r w:rsidDel="0073710F">
          <w:rPr>
            <w:sz w:val="28"/>
            <w:szCs w:val="28"/>
            <w:lang w:val="en-US"/>
          </w:rPr>
          <w:t>midi</w:t>
        </w:r>
        <w:r w:rsidRPr="00DE5D4E" w:rsidDel="0073710F">
          <w:rPr>
            <w:sz w:val="28"/>
            <w:szCs w:val="28"/>
          </w:rPr>
          <w:t>;</w:t>
        </w:r>
      </w:moveFrom>
    </w:p>
    <w:p w14:paraId="7BB699EB" w14:textId="2BDCAD37" w:rsidR="005D74D4" w:rsidRPr="00DE5D4E" w:rsidDel="0073710F" w:rsidRDefault="005D74D4" w:rsidP="001C12EE">
      <w:pPr>
        <w:pStyle w:val="ListParagraph"/>
        <w:numPr>
          <w:ilvl w:val="0"/>
          <w:numId w:val="30"/>
        </w:numPr>
        <w:tabs>
          <w:tab w:val="left" w:pos="1134"/>
        </w:tabs>
        <w:spacing w:line="360" w:lineRule="auto"/>
        <w:ind w:left="0" w:firstLine="709"/>
        <w:jc w:val="both"/>
        <w:rPr>
          <w:moveFrom w:id="367" w:author="Gleb Radchenko" w:date="2024-05-11T12:12:00Z"/>
          <w:sz w:val="28"/>
          <w:szCs w:val="28"/>
        </w:rPr>
      </w:pPr>
      <w:moveFrom w:id="368" w:author="Gleb Radchenko" w:date="2024-05-11T12:12:00Z">
        <w:r w:rsidDel="0073710F">
          <w:rPr>
            <w:sz w:val="28"/>
            <w:szCs w:val="28"/>
          </w:rPr>
          <w:t>пароли пользователей должны храниться в хэшированном виде</w:t>
        </w:r>
        <w:r w:rsidRPr="00CD2C94" w:rsidDel="0073710F">
          <w:rPr>
            <w:sz w:val="28"/>
            <w:szCs w:val="28"/>
          </w:rPr>
          <w:t>;</w:t>
        </w:r>
      </w:moveFrom>
    </w:p>
    <w:p w14:paraId="273BD62B" w14:textId="0D182781" w:rsidR="005D74D4" w:rsidDel="0073710F" w:rsidRDefault="005D74D4" w:rsidP="005D74D4">
      <w:pPr>
        <w:tabs>
          <w:tab w:val="left" w:pos="1134"/>
        </w:tabs>
        <w:spacing w:line="360" w:lineRule="auto"/>
        <w:ind w:firstLine="709"/>
        <w:jc w:val="both"/>
        <w:rPr>
          <w:moveFrom w:id="369" w:author="Gleb Radchenko" w:date="2024-05-11T12:12:00Z"/>
          <w:b/>
          <w:sz w:val="28"/>
          <w:szCs w:val="28"/>
        </w:rPr>
      </w:pPr>
    </w:p>
    <w:p w14:paraId="3D93E499" w14:textId="24338019" w:rsidR="005D74D4" w:rsidDel="0073710F" w:rsidRDefault="005D74D4" w:rsidP="005D74D4">
      <w:pPr>
        <w:tabs>
          <w:tab w:val="left" w:pos="1134"/>
        </w:tabs>
        <w:spacing w:line="360" w:lineRule="auto"/>
        <w:ind w:firstLine="709"/>
        <w:jc w:val="both"/>
        <w:rPr>
          <w:moveFrom w:id="370" w:author="Gleb Radchenko" w:date="2024-05-11T12:12:00Z"/>
          <w:b/>
          <w:sz w:val="28"/>
          <w:szCs w:val="28"/>
        </w:rPr>
      </w:pPr>
    </w:p>
    <w:p w14:paraId="6DB5852A" w14:textId="4BEDD4B9" w:rsidR="005D74D4" w:rsidDel="0073710F" w:rsidRDefault="005D74D4" w:rsidP="005D74D4">
      <w:pPr>
        <w:tabs>
          <w:tab w:val="left" w:pos="1134"/>
        </w:tabs>
        <w:spacing w:line="360" w:lineRule="auto"/>
        <w:ind w:firstLine="709"/>
        <w:jc w:val="both"/>
        <w:rPr>
          <w:moveFrom w:id="371" w:author="Gleb Radchenko" w:date="2024-05-11T12:12:00Z"/>
          <w:b/>
          <w:sz w:val="28"/>
          <w:szCs w:val="28"/>
        </w:rPr>
      </w:pPr>
    </w:p>
    <w:p w14:paraId="67C29650" w14:textId="5BFA8EC2" w:rsidR="005D74D4" w:rsidDel="0073710F" w:rsidRDefault="005D74D4" w:rsidP="0073710F">
      <w:pPr>
        <w:keepNext/>
        <w:tabs>
          <w:tab w:val="left" w:pos="1134"/>
        </w:tabs>
        <w:spacing w:line="360" w:lineRule="auto"/>
        <w:ind w:firstLine="709"/>
        <w:jc w:val="both"/>
        <w:rPr>
          <w:moveFrom w:id="372" w:author="Gleb Radchenko" w:date="2024-05-11T12:12:00Z"/>
          <w:b/>
          <w:sz w:val="28"/>
          <w:szCs w:val="28"/>
        </w:rPr>
        <w:pPrChange w:id="373" w:author="Gleb Radchenko" w:date="2024-05-11T12:11:00Z">
          <w:pPr>
            <w:tabs>
              <w:tab w:val="left" w:pos="1134"/>
            </w:tabs>
            <w:spacing w:line="360" w:lineRule="auto"/>
            <w:ind w:firstLine="709"/>
            <w:jc w:val="both"/>
          </w:pPr>
        </w:pPrChange>
      </w:pPr>
      <w:moveFrom w:id="374" w:author="Gleb Radchenko" w:date="2024-05-11T12:12:00Z">
        <w:r w:rsidRPr="00DE5D4E" w:rsidDel="0073710F">
          <w:rPr>
            <w:b/>
            <w:sz w:val="28"/>
            <w:szCs w:val="28"/>
          </w:rPr>
          <w:t>Диаграмма вариантов использования</w:t>
        </w:r>
      </w:moveFrom>
    </w:p>
    <w:p w14:paraId="2F0D7738" w14:textId="39D714F0" w:rsidR="005D74D4" w:rsidDel="0073710F" w:rsidRDefault="005D74D4" w:rsidP="005D74D4">
      <w:pPr>
        <w:tabs>
          <w:tab w:val="left" w:pos="1134"/>
        </w:tabs>
        <w:spacing w:line="360" w:lineRule="auto"/>
        <w:ind w:firstLine="709"/>
        <w:jc w:val="both"/>
        <w:rPr>
          <w:moveFrom w:id="375" w:author="Gleb Radchenko" w:date="2024-05-11T12:12:00Z"/>
          <w:sz w:val="28"/>
          <w:szCs w:val="28"/>
        </w:rPr>
      </w:pPr>
      <w:moveFrom w:id="376" w:author="Gleb Radchenko" w:date="2024-05-11T12:12:00Z">
        <w:r w:rsidDel="0073710F">
          <w:rPr>
            <w:sz w:val="28"/>
            <w:szCs w:val="28"/>
          </w:rPr>
          <w:t xml:space="preserve">При проектировании приложения был использован язык графического моделирования </w:t>
        </w:r>
        <w:r w:rsidDel="0073710F">
          <w:rPr>
            <w:sz w:val="28"/>
            <w:szCs w:val="28"/>
            <w:lang w:val="en-US"/>
          </w:rPr>
          <w:t>UML</w:t>
        </w:r>
        <w:r w:rsidRPr="00F66471" w:rsidDel="0073710F">
          <w:rPr>
            <w:sz w:val="28"/>
            <w:szCs w:val="28"/>
          </w:rPr>
          <w:t xml:space="preserve">. </w:t>
        </w:r>
        <w:r w:rsidDel="0073710F">
          <w:rPr>
            <w:sz w:val="28"/>
            <w:szCs w:val="28"/>
          </w:rPr>
          <w:t xml:space="preserve">На рисунке 15 представлена диаграмма вариантов использования приложения </w:t>
        </w:r>
        <w:r w:rsidDel="0073710F">
          <w:rPr>
            <w:sz w:val="28"/>
            <w:szCs w:val="28"/>
            <w:lang w:val="en-US"/>
          </w:rPr>
          <w:t>MusicApp</w:t>
        </w:r>
        <w:r w:rsidDel="0073710F">
          <w:rPr>
            <w:sz w:val="28"/>
            <w:szCs w:val="28"/>
          </w:rPr>
          <w:t>.</w:t>
        </w:r>
      </w:moveFrom>
    </w:p>
    <w:p w14:paraId="32A3785C" w14:textId="0BA9D3C6" w:rsidR="005D74D4" w:rsidRPr="00331E4A" w:rsidDel="0073710F" w:rsidRDefault="005D74D4" w:rsidP="005D74D4">
      <w:pPr>
        <w:tabs>
          <w:tab w:val="left" w:pos="1134"/>
        </w:tabs>
        <w:spacing w:line="360" w:lineRule="auto"/>
        <w:jc w:val="center"/>
        <w:rPr>
          <w:moveFrom w:id="377" w:author="Gleb Radchenko" w:date="2024-05-11T12:12:00Z"/>
          <w:sz w:val="28"/>
          <w:szCs w:val="28"/>
        </w:rPr>
      </w:pPr>
      <w:moveFrom w:id="378" w:author="Gleb Radchenko" w:date="2024-05-11T12:12:00Z">
        <w:r w:rsidDel="0073710F">
          <w:rPr>
            <w:noProof/>
            <w:sz w:val="28"/>
            <w:szCs w:val="28"/>
          </w:rPr>
          <w:drawing>
            <wp:inline distT="0" distB="0" distL="0" distR="0" wp14:anchorId="56B1380B" wp14:editId="67BFF415">
              <wp:extent cx="4975860" cy="3057932"/>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без названия.drawio (10).png"/>
                      <pic:cNvPicPr/>
                    </pic:nvPicPr>
                    <pic:blipFill>
                      <a:blip r:embed="rId22">
                        <a:extLst>
                          <a:ext uri="{28A0092B-C50C-407E-A947-70E740481C1C}">
                            <a14:useLocalDpi xmlns:a14="http://schemas.microsoft.com/office/drawing/2010/main" val="0"/>
                          </a:ext>
                        </a:extLst>
                      </a:blip>
                      <a:stretch>
                        <a:fillRect/>
                      </a:stretch>
                    </pic:blipFill>
                    <pic:spPr>
                      <a:xfrm>
                        <a:off x="0" y="0"/>
                        <a:ext cx="5009909" cy="3078857"/>
                      </a:xfrm>
                      <a:prstGeom prst="rect">
                        <a:avLst/>
                      </a:prstGeom>
                    </pic:spPr>
                  </pic:pic>
                </a:graphicData>
              </a:graphic>
            </wp:inline>
          </w:drawing>
        </w:r>
      </w:moveFrom>
    </w:p>
    <w:p w14:paraId="444D332B" w14:textId="3842E644" w:rsidR="005D74D4" w:rsidDel="0073710F" w:rsidRDefault="005D74D4" w:rsidP="005D74D4">
      <w:pPr>
        <w:tabs>
          <w:tab w:val="left" w:pos="1134"/>
        </w:tabs>
        <w:spacing w:line="360" w:lineRule="auto"/>
        <w:jc w:val="center"/>
        <w:rPr>
          <w:moveFrom w:id="379" w:author="Gleb Radchenko" w:date="2024-05-11T12:12:00Z"/>
          <w:sz w:val="28"/>
          <w:szCs w:val="28"/>
        </w:rPr>
      </w:pPr>
      <w:moveFrom w:id="380" w:author="Gleb Radchenko" w:date="2024-05-11T12:12:00Z">
        <w:r w:rsidDel="0073710F">
          <w:rPr>
            <w:sz w:val="28"/>
            <w:szCs w:val="28"/>
          </w:rPr>
          <w:t>Рисунок 15 – Диаграмма вариантов использования приложения</w:t>
        </w:r>
      </w:moveFrom>
    </w:p>
    <w:p w14:paraId="60B0D8FA" w14:textId="798896BE" w:rsidR="005D74D4" w:rsidDel="0073710F" w:rsidRDefault="005D74D4" w:rsidP="005D74D4">
      <w:pPr>
        <w:tabs>
          <w:tab w:val="left" w:pos="1134"/>
        </w:tabs>
        <w:spacing w:line="360" w:lineRule="auto"/>
        <w:ind w:firstLine="709"/>
        <w:jc w:val="both"/>
        <w:rPr>
          <w:moveFrom w:id="381" w:author="Gleb Radchenko" w:date="2024-05-11T12:12:00Z"/>
          <w:sz w:val="28"/>
          <w:szCs w:val="28"/>
        </w:rPr>
      </w:pPr>
    </w:p>
    <w:p w14:paraId="7B80DF49" w14:textId="0E049453" w:rsidR="005D74D4" w:rsidDel="0073710F" w:rsidRDefault="005D74D4" w:rsidP="005D74D4">
      <w:pPr>
        <w:tabs>
          <w:tab w:val="left" w:pos="1134"/>
        </w:tabs>
        <w:spacing w:line="360" w:lineRule="auto"/>
        <w:ind w:firstLine="709"/>
        <w:jc w:val="both"/>
        <w:rPr>
          <w:moveFrom w:id="382" w:author="Gleb Radchenko" w:date="2024-05-11T12:12:00Z"/>
          <w:sz w:val="28"/>
          <w:szCs w:val="28"/>
        </w:rPr>
      </w:pPr>
      <w:moveFrom w:id="383" w:author="Gleb Radchenko" w:date="2024-05-11T12:12:00Z">
        <w:r w:rsidDel="0073710F">
          <w:rPr>
            <w:sz w:val="28"/>
            <w:szCs w:val="28"/>
          </w:rPr>
          <w:t xml:space="preserve">С приложением </w:t>
        </w:r>
        <w:r w:rsidDel="0073710F">
          <w:rPr>
            <w:sz w:val="28"/>
            <w:szCs w:val="28"/>
            <w:lang w:val="en-US"/>
          </w:rPr>
          <w:t>MusicApp</w:t>
        </w:r>
        <w:r w:rsidDel="0073710F">
          <w:rPr>
            <w:sz w:val="28"/>
            <w:szCs w:val="28"/>
          </w:rPr>
          <w:t xml:space="preserve"> взаимодействует 1 актер – пользователь, это человек, который использует приложение для генерации мелодий.</w:t>
        </w:r>
      </w:moveFrom>
    </w:p>
    <w:p w14:paraId="1A02E603" w14:textId="2D013B73" w:rsidR="005D74D4" w:rsidDel="0073710F" w:rsidRDefault="005D74D4" w:rsidP="005D74D4">
      <w:pPr>
        <w:tabs>
          <w:tab w:val="left" w:pos="1134"/>
        </w:tabs>
        <w:spacing w:line="360" w:lineRule="auto"/>
        <w:ind w:firstLine="709"/>
        <w:jc w:val="both"/>
        <w:rPr>
          <w:moveFrom w:id="384" w:author="Gleb Radchenko" w:date="2024-05-11T12:12:00Z"/>
          <w:sz w:val="28"/>
          <w:szCs w:val="28"/>
        </w:rPr>
      </w:pPr>
      <w:moveFrom w:id="385" w:author="Gleb Radchenko" w:date="2024-05-11T12:12:00Z">
        <w:r w:rsidDel="0073710F">
          <w:rPr>
            <w:sz w:val="28"/>
            <w:szCs w:val="28"/>
          </w:rPr>
          <w:t xml:space="preserve">Пользователь может сгенерировать партитуру, то есть создать </w:t>
        </w:r>
        <w:r w:rsidDel="0073710F">
          <w:rPr>
            <w:sz w:val="28"/>
            <w:szCs w:val="28"/>
            <w:lang w:val="en-US"/>
          </w:rPr>
          <w:t>midi</w:t>
        </w:r>
        <w:r w:rsidRPr="001517FE" w:rsidDel="0073710F">
          <w:rPr>
            <w:sz w:val="28"/>
            <w:szCs w:val="28"/>
          </w:rPr>
          <w:t xml:space="preserve"> </w:t>
        </w:r>
        <w:r w:rsidDel="0073710F">
          <w:rPr>
            <w:sz w:val="28"/>
            <w:szCs w:val="28"/>
          </w:rPr>
          <w:t>файл со сгенерированной мелодией.</w:t>
        </w:r>
      </w:moveFrom>
    </w:p>
    <w:p w14:paraId="7C3EC98B" w14:textId="2E6BE1F2" w:rsidR="005D74D4" w:rsidDel="0073710F" w:rsidRDefault="005D74D4" w:rsidP="005D74D4">
      <w:pPr>
        <w:tabs>
          <w:tab w:val="left" w:pos="1134"/>
        </w:tabs>
        <w:spacing w:line="360" w:lineRule="auto"/>
        <w:ind w:firstLine="709"/>
        <w:jc w:val="both"/>
        <w:rPr>
          <w:moveFrom w:id="386" w:author="Gleb Radchenko" w:date="2024-05-11T12:12:00Z"/>
          <w:sz w:val="28"/>
          <w:szCs w:val="28"/>
        </w:rPr>
      </w:pPr>
      <w:moveFrom w:id="387" w:author="Gleb Radchenko" w:date="2024-05-11T12:12:00Z">
        <w:r w:rsidDel="0073710F">
          <w:rPr>
            <w:sz w:val="28"/>
            <w:szCs w:val="28"/>
          </w:rPr>
          <w:t>Пользователь может просмотреть когда-либо сгенерированные им мелодии.</w:t>
        </w:r>
      </w:moveFrom>
    </w:p>
    <w:p w14:paraId="0FC6CC24" w14:textId="1CAC73CE" w:rsidR="005D74D4" w:rsidDel="0073710F" w:rsidRDefault="005D74D4" w:rsidP="005D74D4">
      <w:pPr>
        <w:tabs>
          <w:tab w:val="left" w:pos="1134"/>
        </w:tabs>
        <w:spacing w:line="360" w:lineRule="auto"/>
        <w:ind w:firstLine="709"/>
        <w:jc w:val="both"/>
        <w:rPr>
          <w:moveFrom w:id="388" w:author="Gleb Radchenko" w:date="2024-05-11T12:12:00Z"/>
          <w:sz w:val="28"/>
          <w:szCs w:val="28"/>
        </w:rPr>
      </w:pPr>
      <w:moveFrom w:id="389" w:author="Gleb Radchenko" w:date="2024-05-11T12:12:00Z">
        <w:r w:rsidDel="0073710F">
          <w:rPr>
            <w:sz w:val="28"/>
            <w:szCs w:val="28"/>
          </w:rPr>
          <w:t xml:space="preserve">Пользователь может скачать сгенерированный </w:t>
        </w:r>
        <w:r w:rsidDel="0073710F">
          <w:rPr>
            <w:sz w:val="28"/>
            <w:szCs w:val="28"/>
            <w:lang w:val="en-US"/>
          </w:rPr>
          <w:t>midi</w:t>
        </w:r>
        <w:r w:rsidRPr="001517FE" w:rsidDel="0073710F">
          <w:rPr>
            <w:sz w:val="28"/>
            <w:szCs w:val="28"/>
          </w:rPr>
          <w:t xml:space="preserve"> </w:t>
        </w:r>
        <w:r w:rsidDel="0073710F">
          <w:rPr>
            <w:sz w:val="28"/>
            <w:szCs w:val="28"/>
          </w:rPr>
          <w:t>файл.</w:t>
        </w:r>
      </w:moveFrom>
    </w:p>
    <w:p w14:paraId="58923141" w14:textId="16A9186A" w:rsidR="005D74D4" w:rsidDel="0073710F" w:rsidRDefault="005D74D4" w:rsidP="005D74D4">
      <w:pPr>
        <w:tabs>
          <w:tab w:val="left" w:pos="1134"/>
        </w:tabs>
        <w:spacing w:line="360" w:lineRule="auto"/>
        <w:ind w:firstLine="709"/>
        <w:jc w:val="both"/>
        <w:rPr>
          <w:moveFrom w:id="390" w:author="Gleb Radchenko" w:date="2024-05-11T12:12:00Z"/>
          <w:sz w:val="28"/>
          <w:szCs w:val="28"/>
        </w:rPr>
      </w:pPr>
      <w:moveFrom w:id="391" w:author="Gleb Radchenko" w:date="2024-05-11T12:12:00Z">
        <w:r w:rsidDel="0073710F">
          <w:rPr>
            <w:sz w:val="28"/>
            <w:szCs w:val="28"/>
          </w:rPr>
          <w:t>Пользователь может настроить генерацию, то есть зафиксировать какие-либо из векторов шумов, тем самым управляя характеристиками мелодии.</w:t>
        </w:r>
      </w:moveFrom>
    </w:p>
    <w:p w14:paraId="7B7882F2" w14:textId="3C316E17" w:rsidR="005D74D4" w:rsidDel="0073710F" w:rsidRDefault="005D74D4" w:rsidP="005D74D4">
      <w:pPr>
        <w:tabs>
          <w:tab w:val="left" w:pos="1134"/>
        </w:tabs>
        <w:spacing w:line="360" w:lineRule="auto"/>
        <w:ind w:firstLine="709"/>
        <w:jc w:val="both"/>
        <w:rPr>
          <w:moveFrom w:id="392" w:author="Gleb Radchenko" w:date="2024-05-11T12:12:00Z"/>
          <w:b/>
          <w:sz w:val="28"/>
          <w:szCs w:val="28"/>
        </w:rPr>
      </w:pPr>
      <w:moveFrom w:id="393" w:author="Gleb Radchenko" w:date="2024-05-11T12:12:00Z">
        <w:r w:rsidRPr="00CD2C94" w:rsidDel="0073710F">
          <w:rPr>
            <w:b/>
            <w:sz w:val="28"/>
            <w:szCs w:val="28"/>
          </w:rPr>
          <w:t>Проектирование базы данных</w:t>
        </w:r>
      </w:moveFrom>
    </w:p>
    <w:p w14:paraId="5944732D" w14:textId="3FF5CA69" w:rsidR="005D74D4" w:rsidDel="0073710F" w:rsidRDefault="005D74D4" w:rsidP="005D74D4">
      <w:pPr>
        <w:tabs>
          <w:tab w:val="left" w:pos="1134"/>
        </w:tabs>
        <w:spacing w:line="360" w:lineRule="auto"/>
        <w:ind w:firstLine="709"/>
        <w:jc w:val="both"/>
        <w:rPr>
          <w:moveFrom w:id="394" w:author="Gleb Radchenko" w:date="2024-05-11T12:12:00Z"/>
          <w:sz w:val="28"/>
          <w:szCs w:val="28"/>
        </w:rPr>
      </w:pPr>
      <w:moveFrom w:id="395" w:author="Gleb Radchenko" w:date="2024-05-11T12:12:00Z">
        <w:r w:rsidDel="0073710F">
          <w:rPr>
            <w:sz w:val="28"/>
            <w:szCs w:val="28"/>
          </w:rPr>
          <w:t xml:space="preserve">На рисунке 16 показана схема базы данных приложения </w:t>
        </w:r>
        <w:r w:rsidDel="0073710F">
          <w:rPr>
            <w:sz w:val="28"/>
            <w:szCs w:val="28"/>
            <w:lang w:val="en-US"/>
          </w:rPr>
          <w:t>MusicApp</w:t>
        </w:r>
        <w:r w:rsidDel="0073710F">
          <w:rPr>
            <w:sz w:val="28"/>
            <w:szCs w:val="28"/>
          </w:rPr>
          <w:t>.</w:t>
        </w:r>
      </w:moveFrom>
    </w:p>
    <w:p w14:paraId="32036987" w14:textId="00A3BA01" w:rsidR="005D74D4" w:rsidRPr="009F519D" w:rsidDel="0073710F" w:rsidRDefault="005D74D4" w:rsidP="005D74D4">
      <w:pPr>
        <w:tabs>
          <w:tab w:val="left" w:pos="1134"/>
        </w:tabs>
        <w:spacing w:line="360" w:lineRule="auto"/>
        <w:jc w:val="center"/>
        <w:rPr>
          <w:moveFrom w:id="396" w:author="Gleb Radchenko" w:date="2024-05-11T12:12:00Z"/>
          <w:sz w:val="28"/>
          <w:szCs w:val="28"/>
        </w:rPr>
      </w:pPr>
      <w:moveFrom w:id="397" w:author="Gleb Radchenko" w:date="2024-05-11T12:12:00Z">
        <w:r w:rsidRPr="00D00E50" w:rsidDel="0073710F">
          <w:rPr>
            <w:noProof/>
            <w:sz w:val="28"/>
            <w:szCs w:val="28"/>
          </w:rPr>
          <w:drawing>
            <wp:inline distT="0" distB="0" distL="0" distR="0" wp14:anchorId="4A03ADA8" wp14:editId="0A29F2AE">
              <wp:extent cx="4861560" cy="361963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1795" cy="3657039"/>
                      </a:xfrm>
                      <a:prstGeom prst="rect">
                        <a:avLst/>
                      </a:prstGeom>
                    </pic:spPr>
                  </pic:pic>
                </a:graphicData>
              </a:graphic>
            </wp:inline>
          </w:drawing>
        </w:r>
      </w:moveFrom>
    </w:p>
    <w:p w14:paraId="47F43443" w14:textId="7DBEEAD8" w:rsidR="005D74D4" w:rsidDel="0073710F" w:rsidRDefault="005D74D4" w:rsidP="005D74D4">
      <w:pPr>
        <w:tabs>
          <w:tab w:val="left" w:pos="1134"/>
        </w:tabs>
        <w:spacing w:line="360" w:lineRule="auto"/>
        <w:jc w:val="center"/>
        <w:rPr>
          <w:moveFrom w:id="398" w:author="Gleb Radchenko" w:date="2024-05-11T12:12:00Z"/>
          <w:sz w:val="28"/>
          <w:szCs w:val="28"/>
        </w:rPr>
      </w:pPr>
      <w:moveFrom w:id="399" w:author="Gleb Radchenko" w:date="2024-05-11T12:12:00Z">
        <w:r w:rsidDel="0073710F">
          <w:rPr>
            <w:sz w:val="28"/>
            <w:szCs w:val="28"/>
          </w:rPr>
          <w:t>Рисунок 16 – Схема базы данных</w:t>
        </w:r>
      </w:moveFrom>
    </w:p>
    <w:p w14:paraId="7E85CE78" w14:textId="204460F0" w:rsidR="005D74D4" w:rsidDel="0073710F" w:rsidRDefault="005D74D4" w:rsidP="005D74D4">
      <w:pPr>
        <w:tabs>
          <w:tab w:val="left" w:pos="1134"/>
        </w:tabs>
        <w:spacing w:line="360" w:lineRule="auto"/>
        <w:ind w:firstLine="709"/>
        <w:jc w:val="both"/>
        <w:rPr>
          <w:moveFrom w:id="400" w:author="Gleb Radchenko" w:date="2024-05-11T12:12:00Z"/>
          <w:sz w:val="28"/>
          <w:szCs w:val="28"/>
        </w:rPr>
      </w:pPr>
    </w:p>
    <w:p w14:paraId="6E4ED384" w14:textId="048DACAC" w:rsidR="005D74D4" w:rsidDel="0073710F" w:rsidRDefault="005D74D4" w:rsidP="005D74D4">
      <w:pPr>
        <w:tabs>
          <w:tab w:val="left" w:pos="1134"/>
        </w:tabs>
        <w:spacing w:line="360" w:lineRule="auto"/>
        <w:ind w:firstLine="709"/>
        <w:jc w:val="both"/>
        <w:rPr>
          <w:moveFrom w:id="401" w:author="Gleb Radchenko" w:date="2024-05-11T12:12:00Z"/>
          <w:sz w:val="28"/>
          <w:szCs w:val="28"/>
        </w:rPr>
      </w:pPr>
      <w:moveFrom w:id="402" w:author="Gleb Radchenko" w:date="2024-05-11T12:12:00Z">
        <w:r w:rsidDel="0073710F">
          <w:rPr>
            <w:sz w:val="28"/>
            <w:szCs w:val="28"/>
          </w:rPr>
          <w:t xml:space="preserve">Таблица </w:t>
        </w:r>
        <w:r w:rsidDel="0073710F">
          <w:rPr>
            <w:sz w:val="28"/>
            <w:szCs w:val="28"/>
            <w:lang w:val="en-US"/>
          </w:rPr>
          <w:t>user</w:t>
        </w:r>
        <w:r w:rsidRPr="000B47EC" w:rsidDel="0073710F">
          <w:rPr>
            <w:sz w:val="28"/>
            <w:szCs w:val="28"/>
          </w:rPr>
          <w:t xml:space="preserve"> </w:t>
        </w:r>
        <w:r w:rsidDel="0073710F">
          <w:rPr>
            <w:sz w:val="28"/>
            <w:szCs w:val="28"/>
          </w:rPr>
          <w:t xml:space="preserve">содержит информацию о существующих в приложении пользователях, описание полей таблицы </w:t>
        </w:r>
        <w:r w:rsidDel="0073710F">
          <w:rPr>
            <w:sz w:val="28"/>
            <w:szCs w:val="28"/>
            <w:lang w:val="en-US"/>
          </w:rPr>
          <w:t>user</w:t>
        </w:r>
        <w:r w:rsidRPr="000B47EC" w:rsidDel="0073710F">
          <w:rPr>
            <w:sz w:val="28"/>
            <w:szCs w:val="28"/>
          </w:rPr>
          <w:t>:</w:t>
        </w:r>
      </w:moveFrom>
    </w:p>
    <w:p w14:paraId="61156DF4" w14:textId="2784A052" w:rsidR="005D74D4" w:rsidRPr="000B47EC" w:rsidDel="0073710F" w:rsidRDefault="005D74D4" w:rsidP="005D74D4">
      <w:pPr>
        <w:pStyle w:val="ListParagraph"/>
        <w:numPr>
          <w:ilvl w:val="0"/>
          <w:numId w:val="31"/>
        </w:numPr>
        <w:tabs>
          <w:tab w:val="left" w:pos="1134"/>
        </w:tabs>
        <w:spacing w:line="360" w:lineRule="auto"/>
        <w:ind w:left="0" w:firstLine="709"/>
        <w:jc w:val="both"/>
        <w:rPr>
          <w:moveFrom w:id="403" w:author="Gleb Radchenko" w:date="2024-05-11T12:12:00Z"/>
          <w:sz w:val="28"/>
          <w:szCs w:val="28"/>
        </w:rPr>
      </w:pPr>
      <w:moveFrom w:id="404" w:author="Gleb Radchenko" w:date="2024-05-11T12:12:00Z">
        <w:r w:rsidDel="0073710F">
          <w:rPr>
            <w:sz w:val="28"/>
            <w:szCs w:val="28"/>
            <w:lang w:val="en-US"/>
          </w:rPr>
          <w:t>user</w:t>
        </w:r>
        <w:r w:rsidRPr="00831BF1" w:rsidDel="0073710F">
          <w:rPr>
            <w:sz w:val="28"/>
            <w:szCs w:val="28"/>
            <w:rPrChange w:id="405" w:author="Gleb Radchenko" w:date="2024-05-11T12:25:00Z">
              <w:rPr>
                <w:sz w:val="28"/>
                <w:szCs w:val="28"/>
                <w:lang w:val="en-US"/>
              </w:rPr>
            </w:rPrChange>
          </w:rPr>
          <w:t>_</w:t>
        </w:r>
        <w:r w:rsidDel="0073710F">
          <w:rPr>
            <w:sz w:val="28"/>
            <w:szCs w:val="28"/>
            <w:lang w:val="en-US"/>
          </w:rPr>
          <w:t>id</w:t>
        </w:r>
        <w:r w:rsidRPr="00831BF1" w:rsidDel="0073710F">
          <w:rPr>
            <w:sz w:val="28"/>
            <w:szCs w:val="28"/>
            <w:rPrChange w:id="406" w:author="Gleb Radchenko" w:date="2024-05-11T12:25:00Z">
              <w:rPr>
                <w:sz w:val="28"/>
                <w:szCs w:val="28"/>
                <w:lang w:val="en-US"/>
              </w:rPr>
            </w:rPrChange>
          </w:rPr>
          <w:t xml:space="preserve"> –</w:t>
        </w:r>
        <w:r w:rsidDel="0073710F">
          <w:rPr>
            <w:sz w:val="28"/>
            <w:szCs w:val="28"/>
          </w:rPr>
          <w:t xml:space="preserve"> идентификатор</w:t>
        </w:r>
        <w:r w:rsidRPr="00831BF1" w:rsidDel="0073710F">
          <w:rPr>
            <w:sz w:val="28"/>
            <w:szCs w:val="28"/>
            <w:rPrChange w:id="407" w:author="Gleb Radchenko" w:date="2024-05-11T12:25:00Z">
              <w:rPr>
                <w:sz w:val="28"/>
                <w:szCs w:val="28"/>
                <w:lang w:val="en-US"/>
              </w:rPr>
            </w:rPrChange>
          </w:rPr>
          <w:t>;</w:t>
        </w:r>
      </w:moveFrom>
    </w:p>
    <w:p w14:paraId="0E28255A" w14:textId="0067F86F" w:rsidR="005D74D4" w:rsidRPr="000B47EC" w:rsidDel="0073710F" w:rsidRDefault="005D74D4" w:rsidP="005D74D4">
      <w:pPr>
        <w:pStyle w:val="ListParagraph"/>
        <w:numPr>
          <w:ilvl w:val="0"/>
          <w:numId w:val="31"/>
        </w:numPr>
        <w:tabs>
          <w:tab w:val="left" w:pos="1134"/>
        </w:tabs>
        <w:spacing w:line="360" w:lineRule="auto"/>
        <w:ind w:left="0" w:firstLine="709"/>
        <w:jc w:val="both"/>
        <w:rPr>
          <w:moveFrom w:id="408" w:author="Gleb Radchenko" w:date="2024-05-11T12:12:00Z"/>
          <w:sz w:val="28"/>
          <w:szCs w:val="28"/>
        </w:rPr>
      </w:pPr>
      <w:moveFrom w:id="409" w:author="Gleb Radchenko" w:date="2024-05-11T12:12:00Z">
        <w:r w:rsidDel="0073710F">
          <w:rPr>
            <w:sz w:val="28"/>
            <w:szCs w:val="28"/>
            <w:lang w:val="en-US"/>
          </w:rPr>
          <w:t>user</w:t>
        </w:r>
        <w:r w:rsidRPr="000B47EC" w:rsidDel="0073710F">
          <w:rPr>
            <w:sz w:val="28"/>
            <w:szCs w:val="28"/>
          </w:rPr>
          <w:t>_</w:t>
        </w:r>
        <w:r w:rsidDel="0073710F">
          <w:rPr>
            <w:sz w:val="28"/>
            <w:szCs w:val="28"/>
            <w:lang w:val="en-US"/>
          </w:rPr>
          <w:t>name</w:t>
        </w:r>
        <w:r w:rsidRPr="000B47EC" w:rsidDel="0073710F">
          <w:rPr>
            <w:sz w:val="28"/>
            <w:szCs w:val="28"/>
          </w:rPr>
          <w:t xml:space="preserve"> – </w:t>
        </w:r>
        <w:r w:rsidDel="0073710F">
          <w:rPr>
            <w:sz w:val="28"/>
            <w:szCs w:val="28"/>
          </w:rPr>
          <w:t>имя пользователя для представления в системе</w:t>
        </w:r>
        <w:r w:rsidRPr="000B47EC" w:rsidDel="0073710F">
          <w:rPr>
            <w:sz w:val="28"/>
            <w:szCs w:val="28"/>
          </w:rPr>
          <w:t>;</w:t>
        </w:r>
      </w:moveFrom>
    </w:p>
    <w:p w14:paraId="352D9CE7" w14:textId="7BFA4997" w:rsidR="005D74D4" w:rsidRPr="000B47EC" w:rsidDel="0073710F" w:rsidRDefault="005D74D4" w:rsidP="005D74D4">
      <w:pPr>
        <w:pStyle w:val="ListParagraph"/>
        <w:numPr>
          <w:ilvl w:val="0"/>
          <w:numId w:val="31"/>
        </w:numPr>
        <w:tabs>
          <w:tab w:val="left" w:pos="1134"/>
        </w:tabs>
        <w:spacing w:line="360" w:lineRule="auto"/>
        <w:ind w:left="0" w:firstLine="709"/>
        <w:jc w:val="both"/>
        <w:rPr>
          <w:moveFrom w:id="410" w:author="Gleb Radchenko" w:date="2024-05-11T12:12:00Z"/>
          <w:sz w:val="28"/>
          <w:szCs w:val="28"/>
        </w:rPr>
      </w:pPr>
      <w:moveFrom w:id="411" w:author="Gleb Radchenko" w:date="2024-05-11T12:12:00Z">
        <w:r w:rsidDel="0073710F">
          <w:rPr>
            <w:sz w:val="28"/>
            <w:szCs w:val="28"/>
            <w:lang w:val="en-US"/>
          </w:rPr>
          <w:t>user</w:t>
        </w:r>
        <w:r w:rsidRPr="000B47EC" w:rsidDel="0073710F">
          <w:rPr>
            <w:sz w:val="28"/>
            <w:szCs w:val="28"/>
          </w:rPr>
          <w:t>_</w:t>
        </w:r>
        <w:r w:rsidDel="0073710F">
          <w:rPr>
            <w:sz w:val="28"/>
            <w:szCs w:val="28"/>
            <w:lang w:val="en-US"/>
          </w:rPr>
          <w:t>login</w:t>
        </w:r>
        <w:r w:rsidRPr="000B47EC" w:rsidDel="0073710F">
          <w:rPr>
            <w:sz w:val="28"/>
            <w:szCs w:val="28"/>
          </w:rPr>
          <w:t xml:space="preserve"> – </w:t>
        </w:r>
        <w:r w:rsidDel="0073710F">
          <w:rPr>
            <w:sz w:val="28"/>
            <w:szCs w:val="28"/>
          </w:rPr>
          <w:t>логин пользователя для авторизации</w:t>
        </w:r>
        <w:r w:rsidRPr="000B47EC" w:rsidDel="0073710F">
          <w:rPr>
            <w:sz w:val="28"/>
            <w:szCs w:val="28"/>
          </w:rPr>
          <w:t>;</w:t>
        </w:r>
      </w:moveFrom>
    </w:p>
    <w:p w14:paraId="31E90E07" w14:textId="7A122649" w:rsidR="005D74D4" w:rsidRPr="000B47EC" w:rsidDel="0073710F" w:rsidRDefault="005D74D4" w:rsidP="005D74D4">
      <w:pPr>
        <w:pStyle w:val="ListParagraph"/>
        <w:numPr>
          <w:ilvl w:val="0"/>
          <w:numId w:val="31"/>
        </w:numPr>
        <w:tabs>
          <w:tab w:val="left" w:pos="1134"/>
        </w:tabs>
        <w:spacing w:line="360" w:lineRule="auto"/>
        <w:ind w:left="0" w:firstLine="709"/>
        <w:jc w:val="both"/>
        <w:rPr>
          <w:moveFrom w:id="412" w:author="Gleb Radchenko" w:date="2024-05-11T12:12:00Z"/>
          <w:sz w:val="28"/>
          <w:szCs w:val="28"/>
        </w:rPr>
      </w:pPr>
      <w:moveFrom w:id="413" w:author="Gleb Radchenko" w:date="2024-05-11T12:12:00Z">
        <w:r w:rsidDel="0073710F">
          <w:rPr>
            <w:sz w:val="28"/>
            <w:szCs w:val="28"/>
            <w:lang w:val="en-US"/>
          </w:rPr>
          <w:t>user</w:t>
        </w:r>
        <w:r w:rsidRPr="000B47EC" w:rsidDel="0073710F">
          <w:rPr>
            <w:sz w:val="28"/>
            <w:szCs w:val="28"/>
          </w:rPr>
          <w:t>_</w:t>
        </w:r>
        <w:r w:rsidDel="0073710F">
          <w:rPr>
            <w:sz w:val="28"/>
            <w:szCs w:val="28"/>
            <w:lang w:val="en-US"/>
          </w:rPr>
          <w:t>password</w:t>
        </w:r>
        <w:r w:rsidRPr="000B47EC" w:rsidDel="0073710F">
          <w:rPr>
            <w:sz w:val="28"/>
            <w:szCs w:val="28"/>
          </w:rPr>
          <w:t xml:space="preserve"> – </w:t>
        </w:r>
        <w:r w:rsidDel="0073710F">
          <w:rPr>
            <w:sz w:val="28"/>
            <w:szCs w:val="28"/>
          </w:rPr>
          <w:t>хэш пароля пользователя</w:t>
        </w:r>
        <w:r w:rsidRPr="000B47EC" w:rsidDel="0073710F">
          <w:rPr>
            <w:sz w:val="28"/>
            <w:szCs w:val="28"/>
          </w:rPr>
          <w:t>;</w:t>
        </w:r>
      </w:moveFrom>
    </w:p>
    <w:p w14:paraId="54CC00A7" w14:textId="08A4302D" w:rsidR="005D74D4" w:rsidRPr="00D00E50" w:rsidDel="0073710F" w:rsidRDefault="005D74D4" w:rsidP="005D74D4">
      <w:pPr>
        <w:pStyle w:val="ListParagraph"/>
        <w:numPr>
          <w:ilvl w:val="0"/>
          <w:numId w:val="31"/>
        </w:numPr>
        <w:tabs>
          <w:tab w:val="left" w:pos="1134"/>
        </w:tabs>
        <w:spacing w:line="360" w:lineRule="auto"/>
        <w:ind w:left="0" w:firstLine="709"/>
        <w:jc w:val="both"/>
        <w:rPr>
          <w:moveFrom w:id="414" w:author="Gleb Radchenko" w:date="2024-05-11T12:12:00Z"/>
          <w:sz w:val="28"/>
          <w:szCs w:val="28"/>
        </w:rPr>
      </w:pPr>
      <w:moveFrom w:id="415" w:author="Gleb Radchenko" w:date="2024-05-11T12:12:00Z">
        <w:r w:rsidDel="0073710F">
          <w:rPr>
            <w:sz w:val="28"/>
            <w:szCs w:val="28"/>
            <w:lang w:val="en-US"/>
          </w:rPr>
          <w:t>tariff</w:t>
        </w:r>
        <w:r w:rsidRPr="009F519D" w:rsidDel="0073710F">
          <w:rPr>
            <w:sz w:val="28"/>
            <w:szCs w:val="28"/>
          </w:rPr>
          <w:t>_</w:t>
        </w:r>
        <w:r w:rsidDel="0073710F">
          <w:rPr>
            <w:sz w:val="28"/>
            <w:szCs w:val="28"/>
            <w:lang w:val="en-US"/>
          </w:rPr>
          <w:t>id</w:t>
        </w:r>
        <w:r w:rsidRPr="009F519D" w:rsidDel="0073710F">
          <w:rPr>
            <w:sz w:val="28"/>
            <w:szCs w:val="28"/>
          </w:rPr>
          <w:t xml:space="preserve"> – </w:t>
        </w:r>
        <w:r w:rsidDel="0073710F">
          <w:rPr>
            <w:sz w:val="28"/>
            <w:szCs w:val="28"/>
          </w:rPr>
          <w:t>идентификатор примененного тарифа генерации</w:t>
        </w:r>
        <w:r w:rsidRPr="00D00E50" w:rsidDel="0073710F">
          <w:rPr>
            <w:sz w:val="28"/>
            <w:szCs w:val="28"/>
          </w:rPr>
          <w:t>;</w:t>
        </w:r>
      </w:moveFrom>
    </w:p>
    <w:p w14:paraId="3141E5E7" w14:textId="69C287B3" w:rsidR="005D74D4" w:rsidDel="0073710F" w:rsidRDefault="005D74D4" w:rsidP="005D74D4">
      <w:pPr>
        <w:pStyle w:val="ListParagraph"/>
        <w:numPr>
          <w:ilvl w:val="0"/>
          <w:numId w:val="31"/>
        </w:numPr>
        <w:tabs>
          <w:tab w:val="left" w:pos="1134"/>
        </w:tabs>
        <w:spacing w:line="360" w:lineRule="auto"/>
        <w:ind w:left="0" w:firstLine="709"/>
        <w:jc w:val="both"/>
        <w:rPr>
          <w:moveFrom w:id="416" w:author="Gleb Radchenko" w:date="2024-05-11T12:12:00Z"/>
          <w:sz w:val="28"/>
          <w:szCs w:val="28"/>
        </w:rPr>
      </w:pPr>
      <w:moveFrom w:id="417" w:author="Gleb Radchenko" w:date="2024-05-11T12:12:00Z">
        <w:r w:rsidDel="0073710F">
          <w:rPr>
            <w:sz w:val="28"/>
            <w:szCs w:val="28"/>
            <w:lang w:val="en-US"/>
          </w:rPr>
          <w:t>creation</w:t>
        </w:r>
        <w:r w:rsidRPr="00D00E50" w:rsidDel="0073710F">
          <w:rPr>
            <w:sz w:val="28"/>
            <w:szCs w:val="28"/>
          </w:rPr>
          <w:t>_</w:t>
        </w:r>
        <w:r w:rsidDel="0073710F">
          <w:rPr>
            <w:sz w:val="28"/>
            <w:szCs w:val="28"/>
            <w:lang w:val="en-US"/>
          </w:rPr>
          <w:t>date</w:t>
        </w:r>
        <w:r w:rsidRPr="00D00E50" w:rsidDel="0073710F">
          <w:rPr>
            <w:sz w:val="28"/>
            <w:szCs w:val="28"/>
          </w:rPr>
          <w:t xml:space="preserve"> – </w:t>
        </w:r>
        <w:r w:rsidDel="0073710F">
          <w:rPr>
            <w:sz w:val="28"/>
            <w:szCs w:val="28"/>
          </w:rPr>
          <w:t>дата регистрации пользователя.</w:t>
        </w:r>
      </w:moveFrom>
    </w:p>
    <w:p w14:paraId="481DA396" w14:textId="188B9AA7" w:rsidR="005D74D4" w:rsidDel="0073710F" w:rsidRDefault="005D74D4" w:rsidP="005D74D4">
      <w:pPr>
        <w:pStyle w:val="ListParagraph"/>
        <w:tabs>
          <w:tab w:val="left" w:pos="1134"/>
        </w:tabs>
        <w:spacing w:line="360" w:lineRule="auto"/>
        <w:ind w:left="0" w:firstLine="709"/>
        <w:jc w:val="both"/>
        <w:rPr>
          <w:moveFrom w:id="418" w:author="Gleb Radchenko" w:date="2024-05-11T12:12:00Z"/>
          <w:sz w:val="28"/>
          <w:szCs w:val="28"/>
        </w:rPr>
      </w:pPr>
      <w:moveFrom w:id="419" w:author="Gleb Radchenko" w:date="2024-05-11T12:12:00Z">
        <w:r w:rsidDel="0073710F">
          <w:rPr>
            <w:sz w:val="28"/>
            <w:szCs w:val="28"/>
          </w:rPr>
          <w:t xml:space="preserve">Таблица </w:t>
        </w:r>
        <w:r w:rsidDel="0073710F">
          <w:rPr>
            <w:sz w:val="28"/>
            <w:szCs w:val="28"/>
            <w:lang w:val="en-US"/>
          </w:rPr>
          <w:t>tariff</w:t>
        </w:r>
        <w:r w:rsidRPr="009F519D" w:rsidDel="0073710F">
          <w:rPr>
            <w:sz w:val="28"/>
            <w:szCs w:val="28"/>
          </w:rPr>
          <w:t xml:space="preserve"> </w:t>
        </w:r>
        <w:r w:rsidDel="0073710F">
          <w:rPr>
            <w:sz w:val="28"/>
            <w:szCs w:val="28"/>
          </w:rPr>
          <w:t xml:space="preserve">содержит информацию о существующих в приложении тарифах, описание полей таблицы </w:t>
        </w:r>
        <w:r w:rsidDel="0073710F">
          <w:rPr>
            <w:sz w:val="28"/>
            <w:szCs w:val="28"/>
            <w:lang w:val="en-US"/>
          </w:rPr>
          <w:t>tariff</w:t>
        </w:r>
        <w:r w:rsidRPr="009F519D" w:rsidDel="0073710F">
          <w:rPr>
            <w:sz w:val="28"/>
            <w:szCs w:val="28"/>
          </w:rPr>
          <w:t>:</w:t>
        </w:r>
      </w:moveFrom>
    </w:p>
    <w:p w14:paraId="34199513" w14:textId="582AE5A6" w:rsidR="005D74D4" w:rsidRPr="009F519D" w:rsidDel="0073710F" w:rsidRDefault="005D74D4" w:rsidP="005D74D4">
      <w:pPr>
        <w:pStyle w:val="ListParagraph"/>
        <w:numPr>
          <w:ilvl w:val="0"/>
          <w:numId w:val="32"/>
        </w:numPr>
        <w:tabs>
          <w:tab w:val="left" w:pos="1134"/>
        </w:tabs>
        <w:spacing w:line="360" w:lineRule="auto"/>
        <w:ind w:left="0" w:firstLine="709"/>
        <w:jc w:val="both"/>
        <w:rPr>
          <w:moveFrom w:id="420" w:author="Gleb Radchenko" w:date="2024-05-11T12:12:00Z"/>
          <w:sz w:val="28"/>
          <w:szCs w:val="28"/>
        </w:rPr>
      </w:pPr>
      <w:moveFrom w:id="421" w:author="Gleb Radchenko" w:date="2024-05-11T12:12:00Z">
        <w:r w:rsidDel="0073710F">
          <w:rPr>
            <w:sz w:val="28"/>
            <w:szCs w:val="28"/>
            <w:lang w:val="en-US"/>
          </w:rPr>
          <w:t>tariff</w:t>
        </w:r>
        <w:r w:rsidRPr="00831BF1" w:rsidDel="0073710F">
          <w:rPr>
            <w:sz w:val="28"/>
            <w:szCs w:val="28"/>
            <w:rPrChange w:id="422" w:author="Gleb Radchenko" w:date="2024-05-11T12:25:00Z">
              <w:rPr>
                <w:sz w:val="28"/>
                <w:szCs w:val="28"/>
                <w:lang w:val="en-US"/>
              </w:rPr>
            </w:rPrChange>
          </w:rPr>
          <w:t>_</w:t>
        </w:r>
        <w:r w:rsidDel="0073710F">
          <w:rPr>
            <w:sz w:val="28"/>
            <w:szCs w:val="28"/>
            <w:lang w:val="en-US"/>
          </w:rPr>
          <w:t>id</w:t>
        </w:r>
        <w:r w:rsidRPr="00831BF1" w:rsidDel="0073710F">
          <w:rPr>
            <w:sz w:val="28"/>
            <w:szCs w:val="28"/>
            <w:rPrChange w:id="423" w:author="Gleb Radchenko" w:date="2024-05-11T12:25:00Z">
              <w:rPr>
                <w:sz w:val="28"/>
                <w:szCs w:val="28"/>
                <w:lang w:val="en-US"/>
              </w:rPr>
            </w:rPrChange>
          </w:rPr>
          <w:t xml:space="preserve"> – </w:t>
        </w:r>
        <w:r w:rsidDel="0073710F">
          <w:rPr>
            <w:sz w:val="28"/>
            <w:szCs w:val="28"/>
          </w:rPr>
          <w:t>идентификатор</w:t>
        </w:r>
        <w:r w:rsidRPr="00831BF1" w:rsidDel="0073710F">
          <w:rPr>
            <w:sz w:val="28"/>
            <w:szCs w:val="28"/>
            <w:rPrChange w:id="424" w:author="Gleb Radchenko" w:date="2024-05-11T12:25:00Z">
              <w:rPr>
                <w:sz w:val="28"/>
                <w:szCs w:val="28"/>
                <w:lang w:val="en-US"/>
              </w:rPr>
            </w:rPrChange>
          </w:rPr>
          <w:t>;</w:t>
        </w:r>
      </w:moveFrom>
    </w:p>
    <w:p w14:paraId="5478BCBD" w14:textId="0FAAC9FF" w:rsidR="005D74D4" w:rsidRPr="009F519D" w:rsidDel="0073710F" w:rsidRDefault="005D74D4" w:rsidP="005D74D4">
      <w:pPr>
        <w:pStyle w:val="ListParagraph"/>
        <w:numPr>
          <w:ilvl w:val="0"/>
          <w:numId w:val="32"/>
        </w:numPr>
        <w:tabs>
          <w:tab w:val="left" w:pos="1134"/>
        </w:tabs>
        <w:spacing w:line="360" w:lineRule="auto"/>
        <w:ind w:left="0" w:firstLine="709"/>
        <w:jc w:val="both"/>
        <w:rPr>
          <w:moveFrom w:id="425" w:author="Gleb Radchenko" w:date="2024-05-11T12:12:00Z"/>
          <w:sz w:val="28"/>
          <w:szCs w:val="28"/>
        </w:rPr>
      </w:pPr>
      <w:moveFrom w:id="426" w:author="Gleb Radchenko" w:date="2024-05-11T12:12:00Z">
        <w:r w:rsidDel="0073710F">
          <w:rPr>
            <w:sz w:val="28"/>
            <w:szCs w:val="28"/>
            <w:lang w:val="en-US"/>
          </w:rPr>
          <w:t>count</w:t>
        </w:r>
        <w:r w:rsidRPr="009F519D" w:rsidDel="0073710F">
          <w:rPr>
            <w:sz w:val="28"/>
            <w:szCs w:val="28"/>
          </w:rPr>
          <w:t>_</w:t>
        </w:r>
        <w:r w:rsidDel="0073710F">
          <w:rPr>
            <w:sz w:val="28"/>
            <w:szCs w:val="28"/>
            <w:lang w:val="en-US"/>
          </w:rPr>
          <w:t>tokens</w:t>
        </w:r>
        <w:r w:rsidRPr="009F519D" w:rsidDel="0073710F">
          <w:rPr>
            <w:sz w:val="28"/>
            <w:szCs w:val="28"/>
          </w:rPr>
          <w:t>_</w:t>
        </w:r>
        <w:r w:rsidDel="0073710F">
          <w:rPr>
            <w:sz w:val="28"/>
            <w:szCs w:val="28"/>
            <w:lang w:val="en-US"/>
          </w:rPr>
          <w:t>per</w:t>
        </w:r>
        <w:r w:rsidRPr="009F519D" w:rsidDel="0073710F">
          <w:rPr>
            <w:sz w:val="28"/>
            <w:szCs w:val="28"/>
          </w:rPr>
          <w:t>_</w:t>
        </w:r>
        <w:r w:rsidDel="0073710F">
          <w:rPr>
            <w:sz w:val="28"/>
            <w:szCs w:val="28"/>
            <w:lang w:val="en-US"/>
          </w:rPr>
          <w:t>minute</w:t>
        </w:r>
        <w:r w:rsidRPr="009F519D" w:rsidDel="0073710F">
          <w:rPr>
            <w:sz w:val="28"/>
            <w:szCs w:val="28"/>
          </w:rPr>
          <w:t xml:space="preserve"> – </w:t>
        </w:r>
        <w:r w:rsidDel="0073710F">
          <w:rPr>
            <w:sz w:val="28"/>
            <w:szCs w:val="28"/>
          </w:rPr>
          <w:t>число токенов начисляемых каждую минуту</w:t>
        </w:r>
        <w:r w:rsidRPr="009F519D" w:rsidDel="0073710F">
          <w:rPr>
            <w:sz w:val="28"/>
            <w:szCs w:val="28"/>
          </w:rPr>
          <w:t>;</w:t>
        </w:r>
      </w:moveFrom>
    </w:p>
    <w:p w14:paraId="36ED7966" w14:textId="4E2C62F1" w:rsidR="005D74D4" w:rsidRPr="009F519D" w:rsidDel="0073710F" w:rsidRDefault="005D74D4" w:rsidP="005D74D4">
      <w:pPr>
        <w:pStyle w:val="ListParagraph"/>
        <w:numPr>
          <w:ilvl w:val="0"/>
          <w:numId w:val="32"/>
        </w:numPr>
        <w:tabs>
          <w:tab w:val="left" w:pos="1134"/>
        </w:tabs>
        <w:spacing w:line="360" w:lineRule="auto"/>
        <w:ind w:left="0" w:firstLine="709"/>
        <w:jc w:val="both"/>
        <w:rPr>
          <w:moveFrom w:id="427" w:author="Gleb Radchenko" w:date="2024-05-11T12:12:00Z"/>
          <w:sz w:val="28"/>
          <w:szCs w:val="28"/>
        </w:rPr>
      </w:pPr>
      <w:moveFrom w:id="428" w:author="Gleb Radchenko" w:date="2024-05-11T12:12:00Z">
        <w:r w:rsidDel="0073710F">
          <w:rPr>
            <w:sz w:val="28"/>
            <w:szCs w:val="28"/>
            <w:lang w:val="en-US"/>
          </w:rPr>
          <w:t>generation</w:t>
        </w:r>
        <w:r w:rsidRPr="009F519D" w:rsidDel="0073710F">
          <w:rPr>
            <w:sz w:val="28"/>
            <w:szCs w:val="28"/>
          </w:rPr>
          <w:t>_</w:t>
        </w:r>
        <w:r w:rsidDel="0073710F">
          <w:rPr>
            <w:sz w:val="28"/>
            <w:szCs w:val="28"/>
            <w:lang w:val="en-US"/>
          </w:rPr>
          <w:t>cost</w:t>
        </w:r>
        <w:r w:rsidRPr="009F519D" w:rsidDel="0073710F">
          <w:rPr>
            <w:sz w:val="28"/>
            <w:szCs w:val="28"/>
          </w:rPr>
          <w:t xml:space="preserve"> – </w:t>
        </w:r>
        <w:r w:rsidDel="0073710F">
          <w:rPr>
            <w:sz w:val="28"/>
            <w:szCs w:val="28"/>
          </w:rPr>
          <w:t>цена генерации одной партитуры</w:t>
        </w:r>
        <w:r w:rsidRPr="009F519D" w:rsidDel="0073710F">
          <w:rPr>
            <w:sz w:val="28"/>
            <w:szCs w:val="28"/>
          </w:rPr>
          <w:t>.</w:t>
        </w:r>
      </w:moveFrom>
    </w:p>
    <w:p w14:paraId="4F57169F" w14:textId="062306D3" w:rsidR="005D74D4" w:rsidDel="0073710F" w:rsidRDefault="005D74D4" w:rsidP="005D74D4">
      <w:pPr>
        <w:pStyle w:val="ListParagraph"/>
        <w:tabs>
          <w:tab w:val="left" w:pos="1134"/>
        </w:tabs>
        <w:spacing w:line="360" w:lineRule="auto"/>
        <w:ind w:left="0" w:firstLine="709"/>
        <w:jc w:val="both"/>
        <w:rPr>
          <w:moveFrom w:id="429" w:author="Gleb Radchenko" w:date="2024-05-11T12:12:00Z"/>
          <w:sz w:val="28"/>
          <w:szCs w:val="28"/>
        </w:rPr>
      </w:pPr>
      <w:moveFrom w:id="430" w:author="Gleb Radchenko" w:date="2024-05-11T12:12:00Z">
        <w:r w:rsidDel="0073710F">
          <w:rPr>
            <w:sz w:val="28"/>
            <w:szCs w:val="28"/>
          </w:rPr>
          <w:t xml:space="preserve">Таблица </w:t>
        </w:r>
        <w:r w:rsidDel="0073710F">
          <w:rPr>
            <w:sz w:val="28"/>
            <w:szCs w:val="28"/>
            <w:lang w:val="en-US"/>
          </w:rPr>
          <w:t>files</w:t>
        </w:r>
        <w:r w:rsidRPr="009F519D" w:rsidDel="0073710F">
          <w:rPr>
            <w:sz w:val="28"/>
            <w:szCs w:val="28"/>
          </w:rPr>
          <w:t xml:space="preserve"> </w:t>
        </w:r>
        <w:r w:rsidDel="0073710F">
          <w:rPr>
            <w:sz w:val="28"/>
            <w:szCs w:val="28"/>
          </w:rPr>
          <w:t>содержит информацию о файлах, сгенерированных пользователями:</w:t>
        </w:r>
      </w:moveFrom>
    </w:p>
    <w:p w14:paraId="5B0BA00F" w14:textId="080D0AC6" w:rsidR="005D74D4" w:rsidRPr="009F519D" w:rsidDel="0073710F" w:rsidRDefault="005D74D4" w:rsidP="005D74D4">
      <w:pPr>
        <w:pStyle w:val="ListParagraph"/>
        <w:numPr>
          <w:ilvl w:val="0"/>
          <w:numId w:val="33"/>
        </w:numPr>
        <w:tabs>
          <w:tab w:val="left" w:pos="1134"/>
        </w:tabs>
        <w:spacing w:line="360" w:lineRule="auto"/>
        <w:ind w:left="0" w:firstLine="709"/>
        <w:jc w:val="both"/>
        <w:rPr>
          <w:moveFrom w:id="431" w:author="Gleb Radchenko" w:date="2024-05-11T12:12:00Z"/>
          <w:sz w:val="28"/>
          <w:szCs w:val="28"/>
        </w:rPr>
      </w:pPr>
      <w:moveFrom w:id="432" w:author="Gleb Radchenko" w:date="2024-05-11T12:12:00Z">
        <w:r w:rsidDel="0073710F">
          <w:rPr>
            <w:sz w:val="28"/>
            <w:szCs w:val="28"/>
            <w:lang w:val="en-US"/>
          </w:rPr>
          <w:t>file</w:t>
        </w:r>
        <w:r w:rsidRPr="00831BF1" w:rsidDel="0073710F">
          <w:rPr>
            <w:sz w:val="28"/>
            <w:szCs w:val="28"/>
            <w:rPrChange w:id="433" w:author="Gleb Radchenko" w:date="2024-05-11T12:25:00Z">
              <w:rPr>
                <w:sz w:val="28"/>
                <w:szCs w:val="28"/>
                <w:lang w:val="en-US"/>
              </w:rPr>
            </w:rPrChange>
          </w:rPr>
          <w:t>_</w:t>
        </w:r>
        <w:r w:rsidDel="0073710F">
          <w:rPr>
            <w:sz w:val="28"/>
            <w:szCs w:val="28"/>
            <w:lang w:val="en-US"/>
          </w:rPr>
          <w:t>id</w:t>
        </w:r>
        <w:r w:rsidRPr="00831BF1" w:rsidDel="0073710F">
          <w:rPr>
            <w:sz w:val="28"/>
            <w:szCs w:val="28"/>
            <w:rPrChange w:id="434" w:author="Gleb Radchenko" w:date="2024-05-11T12:25:00Z">
              <w:rPr>
                <w:sz w:val="28"/>
                <w:szCs w:val="28"/>
                <w:lang w:val="en-US"/>
              </w:rPr>
            </w:rPrChange>
          </w:rPr>
          <w:t xml:space="preserve"> – </w:t>
        </w:r>
        <w:r w:rsidDel="0073710F">
          <w:rPr>
            <w:sz w:val="28"/>
            <w:szCs w:val="28"/>
          </w:rPr>
          <w:t>идентификатор</w:t>
        </w:r>
        <w:r w:rsidRPr="00831BF1" w:rsidDel="0073710F">
          <w:rPr>
            <w:sz w:val="28"/>
            <w:szCs w:val="28"/>
            <w:rPrChange w:id="435" w:author="Gleb Radchenko" w:date="2024-05-11T12:25:00Z">
              <w:rPr>
                <w:sz w:val="28"/>
                <w:szCs w:val="28"/>
                <w:lang w:val="en-US"/>
              </w:rPr>
            </w:rPrChange>
          </w:rPr>
          <w:t>;</w:t>
        </w:r>
      </w:moveFrom>
    </w:p>
    <w:p w14:paraId="68085888" w14:textId="7E9C3A89" w:rsidR="005D74D4" w:rsidRPr="009F519D" w:rsidDel="0073710F" w:rsidRDefault="005D74D4" w:rsidP="005D74D4">
      <w:pPr>
        <w:pStyle w:val="ListParagraph"/>
        <w:numPr>
          <w:ilvl w:val="0"/>
          <w:numId w:val="33"/>
        </w:numPr>
        <w:tabs>
          <w:tab w:val="left" w:pos="1134"/>
        </w:tabs>
        <w:spacing w:line="360" w:lineRule="auto"/>
        <w:ind w:left="0" w:firstLine="709"/>
        <w:jc w:val="both"/>
        <w:rPr>
          <w:moveFrom w:id="436" w:author="Gleb Radchenko" w:date="2024-05-11T12:12:00Z"/>
          <w:sz w:val="28"/>
          <w:szCs w:val="28"/>
        </w:rPr>
      </w:pPr>
      <w:moveFrom w:id="437" w:author="Gleb Radchenko" w:date="2024-05-11T12:12:00Z">
        <w:r w:rsidDel="0073710F">
          <w:rPr>
            <w:sz w:val="28"/>
            <w:szCs w:val="28"/>
            <w:lang w:val="en-US"/>
          </w:rPr>
          <w:t>file</w:t>
        </w:r>
        <w:r w:rsidRPr="009F519D" w:rsidDel="0073710F">
          <w:rPr>
            <w:sz w:val="28"/>
            <w:szCs w:val="28"/>
          </w:rPr>
          <w:t>_</w:t>
        </w:r>
        <w:r w:rsidDel="0073710F">
          <w:rPr>
            <w:sz w:val="28"/>
            <w:szCs w:val="28"/>
            <w:lang w:val="en-US"/>
          </w:rPr>
          <w:t>name</w:t>
        </w:r>
        <w:r w:rsidRPr="009F519D" w:rsidDel="0073710F">
          <w:rPr>
            <w:sz w:val="28"/>
            <w:szCs w:val="28"/>
          </w:rPr>
          <w:t xml:space="preserve"> – </w:t>
        </w:r>
        <w:r w:rsidDel="0073710F">
          <w:rPr>
            <w:sz w:val="28"/>
            <w:szCs w:val="28"/>
          </w:rPr>
          <w:t>имя файла на сервере</w:t>
        </w:r>
        <w:r w:rsidRPr="009F519D" w:rsidDel="0073710F">
          <w:rPr>
            <w:sz w:val="28"/>
            <w:szCs w:val="28"/>
          </w:rPr>
          <w:t>;</w:t>
        </w:r>
      </w:moveFrom>
    </w:p>
    <w:p w14:paraId="233947A1" w14:textId="65B59823" w:rsidR="005D74D4" w:rsidRPr="009F519D" w:rsidDel="0073710F" w:rsidRDefault="005D74D4" w:rsidP="005D74D4">
      <w:pPr>
        <w:pStyle w:val="ListParagraph"/>
        <w:numPr>
          <w:ilvl w:val="0"/>
          <w:numId w:val="33"/>
        </w:numPr>
        <w:tabs>
          <w:tab w:val="left" w:pos="1134"/>
        </w:tabs>
        <w:spacing w:line="360" w:lineRule="auto"/>
        <w:ind w:left="0" w:firstLine="709"/>
        <w:jc w:val="both"/>
        <w:rPr>
          <w:moveFrom w:id="438" w:author="Gleb Radchenko" w:date="2024-05-11T12:12:00Z"/>
          <w:sz w:val="28"/>
          <w:szCs w:val="28"/>
        </w:rPr>
      </w:pPr>
      <w:moveFrom w:id="439" w:author="Gleb Radchenko" w:date="2024-05-11T12:12:00Z">
        <w:r w:rsidDel="0073710F">
          <w:rPr>
            <w:sz w:val="28"/>
            <w:szCs w:val="28"/>
            <w:lang w:val="en-US"/>
          </w:rPr>
          <w:t>user</w:t>
        </w:r>
        <w:r w:rsidRPr="009F519D" w:rsidDel="0073710F">
          <w:rPr>
            <w:sz w:val="28"/>
            <w:szCs w:val="28"/>
          </w:rPr>
          <w:t>_</w:t>
        </w:r>
        <w:r w:rsidDel="0073710F">
          <w:rPr>
            <w:sz w:val="28"/>
            <w:szCs w:val="28"/>
            <w:lang w:val="en-US"/>
          </w:rPr>
          <w:t>id</w:t>
        </w:r>
        <w:r w:rsidRPr="009F519D" w:rsidDel="0073710F">
          <w:rPr>
            <w:sz w:val="28"/>
            <w:szCs w:val="28"/>
          </w:rPr>
          <w:t xml:space="preserve"> – </w:t>
        </w:r>
        <w:r w:rsidDel="0073710F">
          <w:rPr>
            <w:sz w:val="28"/>
            <w:szCs w:val="28"/>
          </w:rPr>
          <w:t>пользователь, сгенерировавший файл</w:t>
        </w:r>
        <w:r w:rsidRPr="009F519D" w:rsidDel="0073710F">
          <w:rPr>
            <w:sz w:val="28"/>
            <w:szCs w:val="28"/>
          </w:rPr>
          <w:t>;</w:t>
        </w:r>
      </w:moveFrom>
    </w:p>
    <w:p w14:paraId="677DA661" w14:textId="504CB853" w:rsidR="005D74D4" w:rsidRPr="009F519D" w:rsidDel="0073710F" w:rsidRDefault="005D74D4" w:rsidP="005D74D4">
      <w:pPr>
        <w:pStyle w:val="ListParagraph"/>
        <w:numPr>
          <w:ilvl w:val="0"/>
          <w:numId w:val="33"/>
        </w:numPr>
        <w:tabs>
          <w:tab w:val="left" w:pos="1134"/>
        </w:tabs>
        <w:spacing w:line="360" w:lineRule="auto"/>
        <w:ind w:left="0" w:firstLine="709"/>
        <w:jc w:val="both"/>
        <w:rPr>
          <w:moveFrom w:id="440" w:author="Gleb Radchenko" w:date="2024-05-11T12:12:00Z"/>
          <w:sz w:val="28"/>
          <w:szCs w:val="28"/>
        </w:rPr>
      </w:pPr>
      <w:moveFrom w:id="441" w:author="Gleb Radchenko" w:date="2024-05-11T12:12:00Z">
        <w:r w:rsidDel="0073710F">
          <w:rPr>
            <w:sz w:val="28"/>
            <w:szCs w:val="28"/>
            <w:lang w:val="en-US"/>
          </w:rPr>
          <w:t>generation</w:t>
        </w:r>
        <w:r w:rsidRPr="00207231" w:rsidDel="0073710F">
          <w:rPr>
            <w:sz w:val="28"/>
            <w:szCs w:val="28"/>
          </w:rPr>
          <w:t>_</w:t>
        </w:r>
        <w:r w:rsidDel="0073710F">
          <w:rPr>
            <w:sz w:val="28"/>
            <w:szCs w:val="28"/>
            <w:lang w:val="en-US"/>
          </w:rPr>
          <w:t>date</w:t>
        </w:r>
        <w:r w:rsidRPr="00207231" w:rsidDel="0073710F">
          <w:rPr>
            <w:sz w:val="28"/>
            <w:szCs w:val="28"/>
          </w:rPr>
          <w:t xml:space="preserve"> – </w:t>
        </w:r>
        <w:r w:rsidDel="0073710F">
          <w:rPr>
            <w:sz w:val="28"/>
            <w:szCs w:val="28"/>
          </w:rPr>
          <w:t>дата генерации файла</w:t>
        </w:r>
        <w:r w:rsidRPr="00207231" w:rsidDel="0073710F">
          <w:rPr>
            <w:sz w:val="28"/>
            <w:szCs w:val="28"/>
          </w:rPr>
          <w:t>;</w:t>
        </w:r>
      </w:moveFrom>
    </w:p>
    <w:p w14:paraId="5A64CE99" w14:textId="2A19A46E" w:rsidR="005D74D4" w:rsidRPr="00D00E50" w:rsidDel="0073710F" w:rsidRDefault="005D74D4" w:rsidP="005D74D4">
      <w:pPr>
        <w:pStyle w:val="ListParagraph"/>
        <w:numPr>
          <w:ilvl w:val="0"/>
          <w:numId w:val="33"/>
        </w:numPr>
        <w:tabs>
          <w:tab w:val="left" w:pos="1134"/>
        </w:tabs>
        <w:spacing w:line="360" w:lineRule="auto"/>
        <w:ind w:left="0" w:firstLine="709"/>
        <w:jc w:val="both"/>
        <w:rPr>
          <w:moveFrom w:id="442" w:author="Gleb Radchenko" w:date="2024-05-11T12:12:00Z"/>
          <w:sz w:val="28"/>
          <w:szCs w:val="28"/>
        </w:rPr>
      </w:pPr>
      <w:moveFrom w:id="443" w:author="Gleb Radchenko" w:date="2024-05-11T12:12:00Z">
        <w:r w:rsidDel="0073710F">
          <w:rPr>
            <w:sz w:val="28"/>
            <w:szCs w:val="28"/>
            <w:lang w:val="en-US"/>
          </w:rPr>
          <w:t>generation</w:t>
        </w:r>
        <w:r w:rsidRPr="009F519D" w:rsidDel="0073710F">
          <w:rPr>
            <w:sz w:val="28"/>
            <w:szCs w:val="28"/>
          </w:rPr>
          <w:t>_</w:t>
        </w:r>
        <w:r w:rsidDel="0073710F">
          <w:rPr>
            <w:sz w:val="28"/>
            <w:szCs w:val="28"/>
            <w:lang w:val="en-US"/>
          </w:rPr>
          <w:t>params</w:t>
        </w:r>
        <w:r w:rsidRPr="009F519D" w:rsidDel="0073710F">
          <w:rPr>
            <w:sz w:val="28"/>
            <w:szCs w:val="28"/>
          </w:rPr>
          <w:t xml:space="preserve"> – </w:t>
        </w:r>
        <w:r w:rsidDel="0073710F">
          <w:rPr>
            <w:sz w:val="28"/>
            <w:szCs w:val="28"/>
          </w:rPr>
          <w:t>вектора шумов, использованных при генерации партитуры</w:t>
        </w:r>
        <w:r w:rsidRPr="00D00E50" w:rsidDel="0073710F">
          <w:rPr>
            <w:sz w:val="28"/>
            <w:szCs w:val="28"/>
          </w:rPr>
          <w:t>;</w:t>
        </w:r>
      </w:moveFrom>
    </w:p>
    <w:p w14:paraId="6856AAFB" w14:textId="42DC57E5" w:rsidR="005D74D4" w:rsidRPr="009F519D" w:rsidDel="0073710F" w:rsidRDefault="005D74D4" w:rsidP="005D74D4">
      <w:pPr>
        <w:pStyle w:val="ListParagraph"/>
        <w:numPr>
          <w:ilvl w:val="0"/>
          <w:numId w:val="33"/>
        </w:numPr>
        <w:tabs>
          <w:tab w:val="left" w:pos="1134"/>
        </w:tabs>
        <w:spacing w:line="360" w:lineRule="auto"/>
        <w:ind w:left="0" w:firstLine="709"/>
        <w:jc w:val="both"/>
        <w:rPr>
          <w:moveFrom w:id="444" w:author="Gleb Radchenko" w:date="2024-05-11T12:12:00Z"/>
          <w:sz w:val="28"/>
          <w:szCs w:val="28"/>
        </w:rPr>
      </w:pPr>
      <w:moveFrom w:id="445" w:author="Gleb Radchenko" w:date="2024-05-11T12:12:00Z">
        <w:r w:rsidDel="0073710F">
          <w:rPr>
            <w:sz w:val="28"/>
            <w:szCs w:val="28"/>
            <w:lang w:val="en-US"/>
          </w:rPr>
          <w:t>file</w:t>
        </w:r>
        <w:r w:rsidRPr="00D00E50" w:rsidDel="0073710F">
          <w:rPr>
            <w:sz w:val="28"/>
            <w:szCs w:val="28"/>
          </w:rPr>
          <w:t>_</w:t>
        </w:r>
        <w:r w:rsidDel="0073710F">
          <w:rPr>
            <w:sz w:val="28"/>
            <w:szCs w:val="28"/>
            <w:lang w:val="en-US"/>
          </w:rPr>
          <w:t>size</w:t>
        </w:r>
        <w:r w:rsidRPr="00D00E50" w:rsidDel="0073710F">
          <w:rPr>
            <w:sz w:val="28"/>
            <w:szCs w:val="28"/>
          </w:rPr>
          <w:t xml:space="preserve"> – </w:t>
        </w:r>
        <w:r w:rsidDel="0073710F">
          <w:rPr>
            <w:sz w:val="28"/>
            <w:szCs w:val="28"/>
          </w:rPr>
          <w:t>размер файла с указанием единицы измерения.</w:t>
        </w:r>
      </w:moveFrom>
    </w:p>
    <w:moveFromRangeEnd w:id="334"/>
    <w:p w14:paraId="5FEA527F" w14:textId="072A3AF8" w:rsidR="005D74D4" w:rsidRPr="000B47EC" w:rsidDel="00831BF1" w:rsidRDefault="005D74D4" w:rsidP="005D74D4">
      <w:pPr>
        <w:tabs>
          <w:tab w:val="left" w:pos="1134"/>
        </w:tabs>
        <w:spacing w:line="360" w:lineRule="auto"/>
        <w:jc w:val="both"/>
        <w:rPr>
          <w:del w:id="446" w:author="Gleb Radchenko" w:date="2024-05-11T12:24:00Z"/>
          <w:sz w:val="28"/>
          <w:szCs w:val="28"/>
        </w:rPr>
      </w:pPr>
    </w:p>
    <w:p w14:paraId="3B6BC0E2" w14:textId="55278FA3" w:rsidR="005D74D4" w:rsidRPr="00373A6B" w:rsidDel="00831BF1" w:rsidRDefault="005D74D4" w:rsidP="005D74D4">
      <w:pPr>
        <w:pStyle w:val="Heading11"/>
        <w:numPr>
          <w:ilvl w:val="0"/>
          <w:numId w:val="0"/>
        </w:numPr>
        <w:tabs>
          <w:tab w:val="left" w:pos="567"/>
        </w:tabs>
        <w:spacing w:before="0" w:after="0" w:line="360" w:lineRule="auto"/>
        <w:rPr>
          <w:del w:id="447" w:author="Gleb Radchenko" w:date="2024-05-11T12:25:00Z"/>
          <w:szCs w:val="28"/>
        </w:rPr>
      </w:pPr>
      <w:bookmarkStart w:id="448" w:name="_Toc166180075"/>
      <w:del w:id="449" w:author="Gleb Radchenko" w:date="2024-05-11T12:25:00Z">
        <w:r w:rsidRPr="00373A6B" w:rsidDel="00831BF1">
          <w:rPr>
            <w:szCs w:val="28"/>
          </w:rPr>
          <w:delText>4</w:delText>
        </w:r>
        <w:r w:rsidDel="00831BF1">
          <w:rPr>
            <w:szCs w:val="28"/>
          </w:rPr>
          <w:delText>.2</w:delText>
        </w:r>
        <w:r w:rsidRPr="00373A6B" w:rsidDel="00831BF1">
          <w:rPr>
            <w:szCs w:val="28"/>
          </w:rPr>
          <w:delText xml:space="preserve">. </w:delText>
        </w:r>
        <w:r w:rsidDel="00831BF1">
          <w:rPr>
            <w:szCs w:val="28"/>
          </w:rPr>
          <w:delText>Реализация приложения</w:delText>
        </w:r>
        <w:bookmarkEnd w:id="448"/>
      </w:del>
    </w:p>
    <w:p w14:paraId="2FD36369" w14:textId="48835F46" w:rsidR="005D74D4" w:rsidRPr="00064E43" w:rsidRDefault="005D74D4" w:rsidP="005D74D4">
      <w:pPr>
        <w:tabs>
          <w:tab w:val="left" w:pos="1134"/>
        </w:tabs>
        <w:spacing w:line="360" w:lineRule="auto"/>
        <w:ind w:firstLine="709"/>
        <w:jc w:val="both"/>
        <w:rPr>
          <w:sz w:val="28"/>
          <w:szCs w:val="28"/>
        </w:rPr>
      </w:pPr>
      <w:r>
        <w:rPr>
          <w:sz w:val="28"/>
          <w:szCs w:val="28"/>
        </w:rPr>
        <w:t xml:space="preserve">Для реализации серверной части приложения </w:t>
      </w:r>
      <w:proofErr w:type="spellStart"/>
      <w:ins w:id="450" w:author="Gleb Radchenko" w:date="2024-05-11T12:25:00Z">
        <w:r w:rsidR="00831BF1">
          <w:rPr>
            <w:sz w:val="28"/>
            <w:szCs w:val="28"/>
            <w:lang w:val="en-US"/>
          </w:rPr>
          <w:t>MusicApp</w:t>
        </w:r>
        <w:proofErr w:type="spellEnd"/>
        <w:r w:rsidR="00831BF1" w:rsidRPr="00831BF1">
          <w:rPr>
            <w:sz w:val="28"/>
            <w:szCs w:val="28"/>
            <w:rPrChange w:id="451" w:author="Gleb Radchenko" w:date="2024-05-11T12:26:00Z">
              <w:rPr>
                <w:sz w:val="28"/>
                <w:szCs w:val="28"/>
                <w:lang w:val="en-US"/>
              </w:rPr>
            </w:rPrChange>
          </w:rPr>
          <w:t xml:space="preserve"> </w:t>
        </w:r>
      </w:ins>
      <w:r>
        <w:rPr>
          <w:sz w:val="28"/>
          <w:szCs w:val="28"/>
        </w:rPr>
        <w:t xml:space="preserve">был использован язык программирования </w:t>
      </w:r>
      <w:r>
        <w:rPr>
          <w:sz w:val="28"/>
          <w:szCs w:val="28"/>
          <w:lang w:val="en-US"/>
        </w:rPr>
        <w:t>Python</w:t>
      </w:r>
      <w:r w:rsidRPr="003D5EF7">
        <w:rPr>
          <w:sz w:val="28"/>
          <w:szCs w:val="28"/>
        </w:rPr>
        <w:t xml:space="preserve"> 3</w:t>
      </w:r>
      <w:r>
        <w:rPr>
          <w:sz w:val="28"/>
          <w:szCs w:val="28"/>
        </w:rPr>
        <w:t xml:space="preserve">, для работы с базой данных использовалась СУБД </w:t>
      </w:r>
      <w:r>
        <w:rPr>
          <w:sz w:val="28"/>
          <w:szCs w:val="28"/>
          <w:lang w:val="en-US"/>
        </w:rPr>
        <w:t>SQLite</w:t>
      </w:r>
      <w:r w:rsidRPr="00064E43">
        <w:rPr>
          <w:sz w:val="28"/>
          <w:szCs w:val="28"/>
        </w:rPr>
        <w:t>.</w:t>
      </w:r>
      <w:r w:rsidRPr="003D5EF7">
        <w:rPr>
          <w:sz w:val="28"/>
          <w:szCs w:val="28"/>
        </w:rPr>
        <w:t xml:space="preserve"> </w:t>
      </w:r>
      <w:r>
        <w:rPr>
          <w:sz w:val="28"/>
          <w:szCs w:val="28"/>
        </w:rPr>
        <w:t xml:space="preserve">Для верстки использовался фреймворк </w:t>
      </w:r>
      <w:r>
        <w:rPr>
          <w:sz w:val="28"/>
          <w:szCs w:val="28"/>
          <w:lang w:val="en-US"/>
        </w:rPr>
        <w:t>Bootstrap</w:t>
      </w:r>
      <w:r w:rsidRPr="00064E43">
        <w:rPr>
          <w:sz w:val="28"/>
          <w:szCs w:val="28"/>
        </w:rPr>
        <w:t xml:space="preserve"> 5</w:t>
      </w:r>
      <w:r w:rsidRPr="003D5EF7">
        <w:rPr>
          <w:sz w:val="28"/>
          <w:szCs w:val="28"/>
        </w:rPr>
        <w:t>,</w:t>
      </w:r>
      <w:r>
        <w:rPr>
          <w:sz w:val="28"/>
          <w:szCs w:val="28"/>
        </w:rPr>
        <w:t xml:space="preserve"> язык программирования </w:t>
      </w:r>
      <w:r>
        <w:rPr>
          <w:sz w:val="28"/>
          <w:szCs w:val="28"/>
          <w:lang w:val="en-US"/>
        </w:rPr>
        <w:t>JavaScript</w:t>
      </w:r>
      <w:r w:rsidRPr="00064E43">
        <w:rPr>
          <w:sz w:val="28"/>
          <w:szCs w:val="28"/>
        </w:rPr>
        <w:t>,</w:t>
      </w:r>
      <w:r w:rsidRPr="003D5EF7">
        <w:rPr>
          <w:sz w:val="28"/>
          <w:szCs w:val="28"/>
        </w:rPr>
        <w:t xml:space="preserve"> </w:t>
      </w:r>
      <w:proofErr w:type="spellStart"/>
      <w:r>
        <w:rPr>
          <w:sz w:val="28"/>
          <w:szCs w:val="28"/>
        </w:rPr>
        <w:t>шаблонизатор</w:t>
      </w:r>
      <w:proofErr w:type="spellEnd"/>
      <w:r>
        <w:rPr>
          <w:sz w:val="28"/>
          <w:szCs w:val="28"/>
        </w:rPr>
        <w:t xml:space="preserve"> </w:t>
      </w:r>
      <w:r>
        <w:rPr>
          <w:sz w:val="28"/>
          <w:szCs w:val="28"/>
          <w:lang w:val="en-US"/>
        </w:rPr>
        <w:t>Jinja</w:t>
      </w:r>
      <w:r w:rsidRPr="003D5EF7">
        <w:rPr>
          <w:sz w:val="28"/>
          <w:szCs w:val="28"/>
        </w:rPr>
        <w:t xml:space="preserve">, </w:t>
      </w:r>
      <w:r>
        <w:rPr>
          <w:sz w:val="28"/>
          <w:szCs w:val="28"/>
        </w:rPr>
        <w:t xml:space="preserve">а также языки </w:t>
      </w:r>
      <w:r>
        <w:rPr>
          <w:sz w:val="28"/>
          <w:szCs w:val="28"/>
          <w:lang w:val="en-US"/>
        </w:rPr>
        <w:t>HTML</w:t>
      </w:r>
      <w:r w:rsidRPr="003D5EF7">
        <w:rPr>
          <w:sz w:val="28"/>
          <w:szCs w:val="28"/>
        </w:rPr>
        <w:t xml:space="preserve">5 </w:t>
      </w:r>
      <w:r>
        <w:rPr>
          <w:sz w:val="28"/>
          <w:szCs w:val="28"/>
        </w:rPr>
        <w:t xml:space="preserve">и </w:t>
      </w:r>
      <w:r>
        <w:rPr>
          <w:sz w:val="28"/>
          <w:szCs w:val="28"/>
          <w:lang w:val="en-US"/>
        </w:rPr>
        <w:t>CSS</w:t>
      </w:r>
      <w:r w:rsidRPr="003D5EF7">
        <w:rPr>
          <w:sz w:val="28"/>
          <w:szCs w:val="28"/>
        </w:rPr>
        <w:t>3.</w:t>
      </w:r>
      <w:r w:rsidRPr="00064E43">
        <w:rPr>
          <w:sz w:val="28"/>
          <w:szCs w:val="28"/>
        </w:rPr>
        <w:t xml:space="preserve"> </w:t>
      </w:r>
      <w:r>
        <w:rPr>
          <w:sz w:val="28"/>
          <w:szCs w:val="28"/>
        </w:rPr>
        <w:t xml:space="preserve">Использованная версия языка </w:t>
      </w:r>
      <w:r>
        <w:rPr>
          <w:sz w:val="28"/>
          <w:szCs w:val="28"/>
          <w:lang w:val="en-US"/>
        </w:rPr>
        <w:t>Python</w:t>
      </w:r>
      <w:r w:rsidRPr="00064E43">
        <w:rPr>
          <w:sz w:val="28"/>
          <w:szCs w:val="28"/>
        </w:rPr>
        <w:t xml:space="preserve"> – 3.11.</w:t>
      </w:r>
    </w:p>
    <w:p w14:paraId="5B998DA8" w14:textId="77777777" w:rsidR="005D74D4" w:rsidRDefault="005D74D4" w:rsidP="005D74D4">
      <w:pPr>
        <w:tabs>
          <w:tab w:val="left" w:pos="1134"/>
        </w:tabs>
        <w:spacing w:line="360" w:lineRule="auto"/>
        <w:ind w:firstLine="709"/>
        <w:jc w:val="both"/>
        <w:rPr>
          <w:sz w:val="28"/>
          <w:szCs w:val="28"/>
        </w:rPr>
      </w:pPr>
      <w:r>
        <w:rPr>
          <w:sz w:val="28"/>
          <w:szCs w:val="28"/>
        </w:rPr>
        <w:t>В процессе разработки были использованы следующие библиотеки:</w:t>
      </w:r>
    </w:p>
    <w:p w14:paraId="2CDC500E"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proofErr w:type="spellStart"/>
      <w:r>
        <w:rPr>
          <w:sz w:val="28"/>
          <w:szCs w:val="28"/>
          <w:lang w:val="en-US"/>
        </w:rPr>
        <w:t>SQLAlchemy</w:t>
      </w:r>
      <w:proofErr w:type="spellEnd"/>
      <w:r w:rsidRPr="006753C0">
        <w:rPr>
          <w:sz w:val="28"/>
          <w:szCs w:val="28"/>
        </w:rPr>
        <w:t xml:space="preserve"> 2.0.30 [21] – </w:t>
      </w:r>
      <w:r>
        <w:rPr>
          <w:sz w:val="28"/>
          <w:szCs w:val="28"/>
        </w:rPr>
        <w:t>библиотека</w:t>
      </w:r>
      <w:r w:rsidRPr="006753C0">
        <w:rPr>
          <w:sz w:val="28"/>
          <w:szCs w:val="28"/>
        </w:rPr>
        <w:t xml:space="preserve"> для работы с базами данных и отображения объе</w:t>
      </w:r>
      <w:r>
        <w:rPr>
          <w:sz w:val="28"/>
          <w:szCs w:val="28"/>
        </w:rPr>
        <w:t>ктов на реляционные таблицы. О</w:t>
      </w:r>
      <w:r w:rsidRPr="006753C0">
        <w:rPr>
          <w:sz w:val="28"/>
          <w:szCs w:val="28"/>
        </w:rPr>
        <w:t>беспечивает удобный способ взаимодействия с реляционными базами данных, абстраги</w:t>
      </w:r>
      <w:r>
        <w:rPr>
          <w:sz w:val="28"/>
          <w:szCs w:val="28"/>
        </w:rPr>
        <w:t>руя различия между различными СУБД</w:t>
      </w:r>
      <w:r w:rsidRPr="006753C0">
        <w:rPr>
          <w:sz w:val="28"/>
          <w:szCs w:val="28"/>
        </w:rPr>
        <w:t>;</w:t>
      </w:r>
    </w:p>
    <w:p w14:paraId="1AF803C0"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proofErr w:type="spellStart"/>
      <w:r>
        <w:rPr>
          <w:sz w:val="28"/>
          <w:szCs w:val="28"/>
          <w:lang w:val="en-US"/>
        </w:rPr>
        <w:t>Tensorflow</w:t>
      </w:r>
      <w:proofErr w:type="spellEnd"/>
      <w:r w:rsidRPr="006203C7">
        <w:rPr>
          <w:sz w:val="28"/>
          <w:szCs w:val="28"/>
        </w:rPr>
        <w:t xml:space="preserve"> 2.15.0 [22] – открытая платформа для машинного обуч</w:t>
      </w:r>
      <w:r>
        <w:rPr>
          <w:sz w:val="28"/>
          <w:szCs w:val="28"/>
        </w:rPr>
        <w:t xml:space="preserve">ения, </w:t>
      </w:r>
      <w:r w:rsidRPr="006203C7">
        <w:rPr>
          <w:sz w:val="28"/>
          <w:szCs w:val="28"/>
        </w:rPr>
        <w:t>предлагает обширную экосистему инструментов и библиотек для раз</w:t>
      </w:r>
      <w:r>
        <w:rPr>
          <w:sz w:val="28"/>
          <w:szCs w:val="28"/>
        </w:rPr>
        <w:t xml:space="preserve">личных </w:t>
      </w:r>
      <w:proofErr w:type="gramStart"/>
      <w:r>
        <w:rPr>
          <w:sz w:val="28"/>
          <w:szCs w:val="28"/>
        </w:rPr>
        <w:t>задач;</w:t>
      </w:r>
      <w:proofErr w:type="gramEnd"/>
    </w:p>
    <w:p w14:paraId="37B4AE59"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r>
        <w:rPr>
          <w:sz w:val="28"/>
          <w:szCs w:val="28"/>
          <w:lang w:val="en-US"/>
        </w:rPr>
        <w:t>music</w:t>
      </w:r>
      <w:r>
        <w:rPr>
          <w:sz w:val="28"/>
          <w:szCs w:val="28"/>
        </w:rPr>
        <w:t>21</w:t>
      </w:r>
      <w:r w:rsidRPr="006203C7">
        <w:rPr>
          <w:sz w:val="28"/>
          <w:szCs w:val="28"/>
        </w:rPr>
        <w:t xml:space="preserve"> 9.1.0 [23] – наб</w:t>
      </w:r>
      <w:r>
        <w:rPr>
          <w:sz w:val="28"/>
          <w:szCs w:val="28"/>
        </w:rPr>
        <w:t>ор инструментов для анализа музыкальных файлов</w:t>
      </w:r>
      <w:r w:rsidRPr="006203C7">
        <w:rPr>
          <w:sz w:val="28"/>
          <w:szCs w:val="28"/>
        </w:rPr>
        <w:t xml:space="preserve">, визуализации нотного текста, обработки файлов </w:t>
      </w:r>
      <w:proofErr w:type="gramStart"/>
      <w:r w:rsidRPr="006203C7">
        <w:rPr>
          <w:sz w:val="28"/>
          <w:szCs w:val="28"/>
          <w:lang w:val="en-US"/>
        </w:rPr>
        <w:t>MIDI</w:t>
      </w:r>
      <w:r>
        <w:rPr>
          <w:sz w:val="28"/>
          <w:szCs w:val="28"/>
        </w:rPr>
        <w:t>;</w:t>
      </w:r>
      <w:proofErr w:type="gramEnd"/>
    </w:p>
    <w:p w14:paraId="29915EC1" w14:textId="77777777" w:rsidR="005D74D4" w:rsidRDefault="005D74D4" w:rsidP="005D74D4">
      <w:pPr>
        <w:pStyle w:val="ListParagraph"/>
        <w:numPr>
          <w:ilvl w:val="0"/>
          <w:numId w:val="34"/>
        </w:numPr>
        <w:tabs>
          <w:tab w:val="left" w:pos="1134"/>
        </w:tabs>
        <w:spacing w:line="360" w:lineRule="auto"/>
        <w:ind w:left="0" w:firstLine="709"/>
        <w:jc w:val="both"/>
        <w:rPr>
          <w:sz w:val="28"/>
          <w:szCs w:val="28"/>
        </w:rPr>
      </w:pPr>
      <w:r w:rsidRPr="00064E43">
        <w:rPr>
          <w:sz w:val="28"/>
          <w:szCs w:val="28"/>
          <w:lang w:val="en-US"/>
        </w:rPr>
        <w:t>flask</w:t>
      </w:r>
      <w:r w:rsidRPr="006203C7">
        <w:rPr>
          <w:sz w:val="28"/>
          <w:szCs w:val="28"/>
        </w:rPr>
        <w:t xml:space="preserve"> 3.0.3 [24] – фреймвор</w:t>
      </w:r>
      <w:r>
        <w:rPr>
          <w:sz w:val="28"/>
          <w:szCs w:val="28"/>
        </w:rPr>
        <w:t>к для</w:t>
      </w:r>
      <w:r w:rsidRPr="006203C7">
        <w:rPr>
          <w:sz w:val="28"/>
          <w:szCs w:val="28"/>
        </w:rPr>
        <w:t xml:space="preserve"> создания веб-приложений и API с минимальным количеством избыточного кода. </w:t>
      </w:r>
      <w:proofErr w:type="spellStart"/>
      <w:r w:rsidRPr="006203C7">
        <w:rPr>
          <w:sz w:val="28"/>
          <w:szCs w:val="28"/>
        </w:rPr>
        <w:t>Flask</w:t>
      </w:r>
      <w:proofErr w:type="spellEnd"/>
      <w:r w:rsidRPr="006203C7">
        <w:rPr>
          <w:sz w:val="28"/>
          <w:szCs w:val="28"/>
        </w:rPr>
        <w:t xml:space="preserve"> предоставляет функции, такие как маршрутизация URL, рендеринг шаблонов, обработка запросов и управление сессия</w:t>
      </w:r>
      <w:r>
        <w:rPr>
          <w:sz w:val="28"/>
          <w:szCs w:val="28"/>
        </w:rPr>
        <w:t>ми.</w:t>
      </w:r>
    </w:p>
    <w:p w14:paraId="066CABE6" w14:textId="0B05A16A" w:rsidR="00831BF1" w:rsidRPr="00831BF1" w:rsidRDefault="00831BF1" w:rsidP="00831BF1">
      <w:pPr>
        <w:pStyle w:val="Heading11"/>
        <w:numPr>
          <w:ilvl w:val="0"/>
          <w:numId w:val="0"/>
        </w:numPr>
        <w:tabs>
          <w:tab w:val="left" w:pos="567"/>
        </w:tabs>
        <w:spacing w:before="0" w:after="0" w:line="360" w:lineRule="auto"/>
        <w:rPr>
          <w:ins w:id="452" w:author="Gleb Radchenko" w:date="2024-05-11T12:25:00Z"/>
          <w:szCs w:val="28"/>
        </w:rPr>
        <w:pPrChange w:id="453" w:author="Gleb Radchenko" w:date="2024-05-11T12:25:00Z">
          <w:pPr>
            <w:pStyle w:val="Heading11"/>
            <w:numPr>
              <w:ilvl w:val="0"/>
              <w:numId w:val="34"/>
            </w:numPr>
            <w:tabs>
              <w:tab w:val="left" w:pos="567"/>
            </w:tabs>
            <w:spacing w:before="0" w:after="0" w:line="360" w:lineRule="auto"/>
            <w:ind w:left="1429" w:hanging="360"/>
          </w:pPr>
        </w:pPrChange>
      </w:pPr>
      <w:ins w:id="454" w:author="Gleb Radchenko" w:date="2024-05-11T12:27:00Z">
        <w:r>
          <w:rPr>
            <w:szCs w:val="28"/>
          </w:rPr>
          <w:t>5</w:t>
        </w:r>
      </w:ins>
      <w:ins w:id="455" w:author="Gleb Radchenko" w:date="2024-05-11T12:25:00Z">
        <w:r>
          <w:rPr>
            <w:szCs w:val="28"/>
          </w:rPr>
          <w:t>.</w:t>
        </w:r>
        <w:r>
          <w:rPr>
            <w:szCs w:val="28"/>
          </w:rPr>
          <w:t>1</w:t>
        </w:r>
        <w:r w:rsidRPr="00373A6B">
          <w:rPr>
            <w:szCs w:val="28"/>
          </w:rPr>
          <w:t xml:space="preserve">. </w:t>
        </w:r>
      </w:ins>
      <w:ins w:id="456" w:author="Gleb Radchenko" w:date="2024-05-11T12:26:00Z">
        <w:r>
          <w:rPr>
            <w:szCs w:val="28"/>
          </w:rPr>
          <w:t>Авторизация пользователя</w:t>
        </w:r>
      </w:ins>
    </w:p>
    <w:p w14:paraId="48ECE476" w14:textId="6583A563" w:rsidR="005D74D4" w:rsidDel="00831BF1" w:rsidRDefault="005D74D4" w:rsidP="005D74D4">
      <w:pPr>
        <w:pStyle w:val="ListParagraph"/>
        <w:tabs>
          <w:tab w:val="left" w:pos="1134"/>
        </w:tabs>
        <w:spacing w:line="360" w:lineRule="auto"/>
        <w:ind w:left="709"/>
        <w:jc w:val="both"/>
        <w:rPr>
          <w:del w:id="457" w:author="Gleb Radchenko" w:date="2024-05-11T12:25:00Z"/>
          <w:b/>
          <w:sz w:val="28"/>
          <w:szCs w:val="28"/>
        </w:rPr>
      </w:pPr>
      <w:del w:id="458" w:author="Gleb Radchenko" w:date="2024-05-11T12:25:00Z">
        <w:r w:rsidRPr="006203C7" w:rsidDel="00831BF1">
          <w:rPr>
            <w:b/>
            <w:sz w:val="28"/>
            <w:szCs w:val="28"/>
          </w:rPr>
          <w:delText>Авторизация</w:delText>
        </w:r>
      </w:del>
    </w:p>
    <w:p w14:paraId="43054E3F"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Страница авторизации была реализована в виде формы с 2 кнопками – «Авторизация» и «Регистрация». При нажатии на кнопку регистрации происходит перенаправление на страницу регистрации, на ней находится форма с обязательными полями «Логин» и «Пароль». При нажатии на кнопку «Завершить регистрацию» страница посылает </w:t>
      </w:r>
      <w:r>
        <w:rPr>
          <w:sz w:val="28"/>
          <w:szCs w:val="28"/>
          <w:lang w:val="en-US"/>
        </w:rPr>
        <w:t>POST</w:t>
      </w:r>
      <w:r w:rsidRPr="00E943E9">
        <w:rPr>
          <w:sz w:val="28"/>
          <w:szCs w:val="28"/>
        </w:rPr>
        <w:t xml:space="preserve"> </w:t>
      </w:r>
      <w:r>
        <w:rPr>
          <w:sz w:val="28"/>
          <w:szCs w:val="28"/>
        </w:rPr>
        <w:t xml:space="preserve">запрос на сервер, который обрабатывается декоратором </w:t>
      </w:r>
      <w:r>
        <w:rPr>
          <w:sz w:val="28"/>
          <w:szCs w:val="28"/>
          <w:lang w:val="en-US"/>
        </w:rPr>
        <w:t>route</w:t>
      </w:r>
      <w:r w:rsidRPr="0088443D">
        <w:rPr>
          <w:sz w:val="28"/>
          <w:szCs w:val="28"/>
        </w:rPr>
        <w:t xml:space="preserve">, </w:t>
      </w:r>
      <w:r>
        <w:rPr>
          <w:sz w:val="28"/>
          <w:szCs w:val="28"/>
        </w:rPr>
        <w:t>представленным на рисунке 17.</w:t>
      </w:r>
    </w:p>
    <w:p w14:paraId="7B712316"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w:lastRenderedPageBreak/>
        <mc:AlternateContent>
          <mc:Choice Requires="wps">
            <w:drawing>
              <wp:inline distT="0" distB="0" distL="0" distR="0" wp14:anchorId="064FBF3A" wp14:editId="3C67C885">
                <wp:extent cx="5753100" cy="4305300"/>
                <wp:effectExtent l="0" t="0" r="19050" b="19050"/>
                <wp:docPr id="22" name="Надпись 22"/>
                <wp:cNvGraphicFramePr/>
                <a:graphic xmlns:a="http://schemas.openxmlformats.org/drawingml/2006/main">
                  <a:graphicData uri="http://schemas.microsoft.com/office/word/2010/wordprocessingShape">
                    <wps:wsp>
                      <wps:cNvSpPr txBox="1"/>
                      <wps:spPr>
                        <a:xfrm>
                          <a:off x="0" y="0"/>
                          <a:ext cx="5753100" cy="4305300"/>
                        </a:xfrm>
                        <a:prstGeom prst="rect">
                          <a:avLst/>
                        </a:prstGeom>
                        <a:solidFill>
                          <a:schemeClr val="lt1"/>
                        </a:solidFill>
                        <a:ln w="6350">
                          <a:solidFill>
                            <a:prstClr val="black"/>
                          </a:solidFill>
                        </a:ln>
                      </wps:spPr>
                      <wps:txbx>
                        <w:txbxContent>
                          <w:p w14:paraId="65131B3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w:t>
                            </w:r>
                            <w:proofErr w:type="gramStart"/>
                            <w:r w:rsidRPr="0088443D">
                              <w:rPr>
                                <w:rFonts w:ascii="Courier New" w:hAnsi="Courier New" w:cs="Courier New"/>
                                <w:color w:val="000000" w:themeColor="text1"/>
                                <w:lang w:val="en-US"/>
                              </w:rPr>
                              <w:t>app.route</w:t>
                            </w:r>
                            <w:proofErr w:type="gramEnd"/>
                            <w:r w:rsidRPr="0088443D">
                              <w:rPr>
                                <w:rFonts w:ascii="Courier New" w:hAnsi="Courier New" w:cs="Courier New"/>
                                <w:color w:val="000000" w:themeColor="text1"/>
                                <w:lang w:val="en-US"/>
                              </w:rPr>
                              <w:t>('/register', methods=['POST', 'GET'])</w:t>
                            </w:r>
                          </w:p>
                          <w:p w14:paraId="2908180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def </w:t>
                            </w:r>
                            <w:proofErr w:type="gramStart"/>
                            <w:r w:rsidRPr="0088443D">
                              <w:rPr>
                                <w:rFonts w:ascii="Courier New" w:hAnsi="Courier New" w:cs="Courier New"/>
                                <w:color w:val="000000" w:themeColor="text1"/>
                                <w:lang w:val="en-US"/>
                              </w:rPr>
                              <w:t>register(</w:t>
                            </w:r>
                            <w:proofErr w:type="gramEnd"/>
                            <w:r w:rsidRPr="0088443D">
                              <w:rPr>
                                <w:rFonts w:ascii="Courier New" w:hAnsi="Courier New" w:cs="Courier New"/>
                                <w:color w:val="000000" w:themeColor="text1"/>
                                <w:lang w:val="en-US"/>
                              </w:rPr>
                              <w:t>):</w:t>
                            </w:r>
                          </w:p>
                          <w:p w14:paraId="368F62F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w:t>
                            </w:r>
                            <w:proofErr w:type="spellStart"/>
                            <w:proofErr w:type="gramStart"/>
                            <w:r w:rsidRPr="0088443D">
                              <w:rPr>
                                <w:rFonts w:ascii="Courier New" w:hAnsi="Courier New" w:cs="Courier New"/>
                                <w:color w:val="000000" w:themeColor="text1"/>
                                <w:lang w:val="en-US"/>
                              </w:rPr>
                              <w:t>request.method</w:t>
                            </w:r>
                            <w:proofErr w:type="spellEnd"/>
                            <w:proofErr w:type="gramEnd"/>
                            <w:r w:rsidRPr="0088443D">
                              <w:rPr>
                                <w:rFonts w:ascii="Courier New" w:hAnsi="Courier New" w:cs="Courier New"/>
                                <w:color w:val="000000" w:themeColor="text1"/>
                                <w:lang w:val="en-US"/>
                              </w:rPr>
                              <w:t xml:space="preserve"> == 'POST':</w:t>
                            </w:r>
                          </w:p>
                          <w:p w14:paraId="35D593E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password_hash</w:t>
                            </w:r>
                            <w:proofErr w:type="spellEnd"/>
                            <w:r w:rsidRPr="0088443D">
                              <w:rPr>
                                <w:rFonts w:ascii="Courier New" w:hAnsi="Courier New" w:cs="Courier New"/>
                                <w:color w:val="000000" w:themeColor="text1"/>
                                <w:lang w:val="en-US"/>
                              </w:rPr>
                              <w:t xml:space="preserve"> = </w:t>
                            </w:r>
                            <w:proofErr w:type="spellStart"/>
                            <w:r w:rsidRPr="0088443D">
                              <w:rPr>
                                <w:rFonts w:ascii="Courier New" w:hAnsi="Courier New" w:cs="Courier New"/>
                                <w:color w:val="000000" w:themeColor="text1"/>
                                <w:lang w:val="en-US"/>
                              </w:rPr>
                              <w:t>generate_password_</w:t>
                            </w:r>
                            <w:proofErr w:type="gramStart"/>
                            <w:r w:rsidRPr="0088443D">
                              <w:rPr>
                                <w:rFonts w:ascii="Courier New" w:hAnsi="Courier New" w:cs="Courier New"/>
                                <w:color w:val="000000" w:themeColor="text1"/>
                                <w:lang w:val="en-US"/>
                              </w:rPr>
                              <w:t>hash</w:t>
                            </w:r>
                            <w:proofErr w:type="spellEnd"/>
                            <w:r w:rsidRPr="0088443D">
                              <w:rPr>
                                <w:rFonts w:ascii="Courier New" w:hAnsi="Courier New" w:cs="Courier New"/>
                                <w:color w:val="000000" w:themeColor="text1"/>
                                <w:lang w:val="en-US"/>
                              </w:rPr>
                              <w:t>(</w:t>
                            </w:r>
                            <w:proofErr w:type="gramEnd"/>
                          </w:p>
                          <w:p w14:paraId="43AEF793" w14:textId="77777777" w:rsidR="007E629F"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proofErr w:type="spellStart"/>
                            <w:proofErr w:type="gramStart"/>
                            <w:r w:rsidRPr="0088443D">
                              <w:rPr>
                                <w:rFonts w:ascii="Courier New" w:hAnsi="Courier New" w:cs="Courier New"/>
                                <w:color w:val="000000" w:themeColor="text1"/>
                                <w:lang w:val="en-US"/>
                              </w:rPr>
                              <w:t>request.form</w:t>
                            </w:r>
                            <w:proofErr w:type="spellEnd"/>
                            <w:proofErr w:type="gramEnd"/>
                            <w:r w:rsidRPr="0088443D">
                              <w:rPr>
                                <w:rFonts w:ascii="Courier New" w:hAnsi="Courier New" w:cs="Courier New"/>
                                <w:color w:val="000000" w:themeColor="text1"/>
                                <w:lang w:val="en-US"/>
                              </w:rPr>
                              <w:t>["password"]</w:t>
                            </w:r>
                          </w:p>
                          <w:p w14:paraId="2A5C92F4" w14:textId="77777777" w:rsidR="007E629F" w:rsidRPr="0088443D"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w:t>
                            </w:r>
                            <w:proofErr w:type="spellStart"/>
                            <w:proofErr w:type="gramStart"/>
                            <w:r w:rsidRPr="0088443D">
                              <w:rPr>
                                <w:rFonts w:ascii="Courier New" w:hAnsi="Courier New" w:cs="Courier New"/>
                                <w:color w:val="000000" w:themeColor="text1"/>
                                <w:lang w:val="en-US"/>
                              </w:rPr>
                              <w:t>request.form</w:t>
                            </w:r>
                            <w:proofErr w:type="spellEnd"/>
                            <w:proofErr w:type="gramEnd"/>
                            <w:r w:rsidRPr="0088443D">
                              <w:rPr>
                                <w:rFonts w:ascii="Courier New" w:hAnsi="Courier New" w:cs="Courier New"/>
                                <w:color w:val="000000" w:themeColor="text1"/>
                                <w:lang w:val="en-US"/>
                              </w:rPr>
                              <w:t>["login"]</w:t>
                            </w:r>
                          </w:p>
                          <w:p w14:paraId="560BB51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w:t>
                            </w:r>
                            <w:proofErr w:type="spellStart"/>
                            <w:proofErr w:type="gramStart"/>
                            <w:r w:rsidRPr="0088443D">
                              <w:rPr>
                                <w:rFonts w:ascii="Courier New" w:hAnsi="Courier New" w:cs="Courier New"/>
                                <w:color w:val="000000" w:themeColor="text1"/>
                                <w:lang w:val="en-US"/>
                              </w:rPr>
                              <w:t>request.form</w:t>
                            </w:r>
                            <w:proofErr w:type="spellEnd"/>
                            <w:proofErr w:type="gramEnd"/>
                            <w:r w:rsidRPr="0088443D">
                              <w:rPr>
                                <w:rFonts w:ascii="Courier New" w:hAnsi="Courier New" w:cs="Courier New"/>
                                <w:color w:val="000000" w:themeColor="text1"/>
                                <w:lang w:val="en-US"/>
                              </w:rPr>
                              <w:t>["username"]</w:t>
                            </w:r>
                          </w:p>
                          <w:p w14:paraId="1A2FDFAC" w14:textId="77777777" w:rsidR="007E629F" w:rsidRPr="0088443D" w:rsidRDefault="007E629F" w:rsidP="005D74D4">
                            <w:pPr>
                              <w:rPr>
                                <w:rFonts w:ascii="Courier New" w:hAnsi="Courier New" w:cs="Courier New"/>
                                <w:color w:val="000000" w:themeColor="text1"/>
                                <w:lang w:val="en-US"/>
                              </w:rPr>
                            </w:pPr>
                          </w:p>
                          <w:p w14:paraId="39A47D8F"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user_is_exists</w:t>
                            </w:r>
                            <w:proofErr w:type="spellEnd"/>
                            <w:r w:rsidRPr="0088443D">
                              <w:rPr>
                                <w:rFonts w:ascii="Courier New" w:hAnsi="Courier New" w:cs="Courier New"/>
                                <w:color w:val="000000" w:themeColor="text1"/>
                                <w:lang w:val="en-US"/>
                              </w:rPr>
                              <w:t xml:space="preserve"> = </w:t>
                            </w:r>
                            <w:proofErr w:type="spellStart"/>
                            <w:proofErr w:type="gramStart"/>
                            <w:r w:rsidRPr="0088443D">
                              <w:rPr>
                                <w:rFonts w:ascii="Courier New" w:hAnsi="Courier New" w:cs="Courier New"/>
                                <w:color w:val="000000" w:themeColor="text1"/>
                                <w:lang w:val="en-US"/>
                              </w:rPr>
                              <w:t>db.session</w:t>
                            </w:r>
                            <w:proofErr w:type="gramEnd"/>
                            <w:r w:rsidRPr="0088443D">
                              <w:rPr>
                                <w:rFonts w:ascii="Courier New" w:hAnsi="Courier New" w:cs="Courier New"/>
                                <w:color w:val="000000" w:themeColor="text1"/>
                                <w:lang w:val="en-US"/>
                              </w:rPr>
                              <w:t>.execute</w:t>
                            </w:r>
                            <w:proofErr w:type="spellEnd"/>
                            <w:r w:rsidRPr="0088443D">
                              <w:rPr>
                                <w:rFonts w:ascii="Courier New" w:hAnsi="Courier New" w:cs="Courier New"/>
                                <w:color w:val="000000" w:themeColor="text1"/>
                                <w:lang w:val="en-US"/>
                              </w:rPr>
                              <w:t>(text(</w:t>
                            </w:r>
                            <w:proofErr w:type="spellStart"/>
                            <w:r w:rsidRPr="0088443D">
                              <w:rPr>
                                <w:rFonts w:ascii="Courier New" w:hAnsi="Courier New" w:cs="Courier New"/>
                                <w:color w:val="000000" w:themeColor="text1"/>
                                <w:lang w:val="en-US"/>
                              </w:rPr>
                              <w:t>f"SELECT</w:t>
                            </w:r>
                            <w:proofErr w:type="spellEnd"/>
                            <w:r w:rsidRPr="0088443D">
                              <w:rPr>
                                <w:rFonts w:ascii="Courier New" w:hAnsi="Courier New" w:cs="Courier New"/>
                                <w:color w:val="000000" w:themeColor="text1"/>
                                <w:lang w:val="en-US"/>
                              </w:rPr>
                              <w:t xml:space="preserve"> COUNT(*)</w:t>
                            </w:r>
                          </w:p>
                          <w:p w14:paraId="7671BA00"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w:t>
                            </w:r>
                            <w:proofErr w:type="spellStart"/>
                            <w:r w:rsidRPr="0088443D">
                              <w:rPr>
                                <w:rFonts w:ascii="Courier New" w:hAnsi="Courier New" w:cs="Courier New"/>
                                <w:color w:val="000000" w:themeColor="text1"/>
                                <w:lang w:val="en-US"/>
                              </w:rPr>
                              <w:t>user_login</w:t>
                            </w:r>
                            <w:proofErr w:type="spellEnd"/>
                            <w:r w:rsidRPr="0088443D">
                              <w:rPr>
                                <w:rFonts w:ascii="Courier New" w:hAnsi="Courier New" w:cs="Courier New"/>
                                <w:color w:val="000000" w:themeColor="text1"/>
                                <w:lang w:val="en-US"/>
                              </w:rPr>
                              <w:t xml:space="preserve"> =</w:t>
                            </w:r>
                            <w:proofErr w:type="gramStart"/>
                            <w:r w:rsidRPr="0088443D">
                              <w:rPr>
                                <w:rFonts w:ascii="Courier New" w:hAnsi="Courier New" w:cs="Courier New"/>
                                <w:color w:val="000000" w:themeColor="text1"/>
                                <w:lang w:val="en-US"/>
                              </w:rPr>
                              <w:t>= :login</w:t>
                            </w:r>
                            <w:proofErr w:type="gramEnd"/>
                            <w:r w:rsidRPr="0088443D">
                              <w:rPr>
                                <w:rFonts w:ascii="Courier New" w:hAnsi="Courier New" w:cs="Courier New"/>
                                <w:color w:val="000000" w:themeColor="text1"/>
                                <w:lang w:val="en-US"/>
                              </w:rPr>
                              <w:t xml:space="preserve">"),         </w:t>
                            </w:r>
                          </w:p>
                          <w:p w14:paraId="19285E1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w:t>
                            </w:r>
                            <w:proofErr w:type="gramStart"/>
                            <w:r w:rsidRPr="0088443D">
                              <w:rPr>
                                <w:rFonts w:ascii="Courier New" w:hAnsi="Courier New" w:cs="Courier New"/>
                                <w:color w:val="000000" w:themeColor="text1"/>
                                <w:lang w:val="en-US"/>
                              </w:rPr>
                              <w:t>).all</w:t>
                            </w:r>
                            <w:proofErr w:type="gramEnd"/>
                            <w:r w:rsidRPr="0088443D">
                              <w:rPr>
                                <w:rFonts w:ascii="Courier New" w:hAnsi="Courier New" w:cs="Courier New"/>
                                <w:color w:val="000000" w:themeColor="text1"/>
                                <w:lang w:val="en-US"/>
                              </w:rPr>
                              <w:t>()</w:t>
                            </w:r>
                          </w:p>
                          <w:p w14:paraId="3CAEE85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w:t>
                            </w:r>
                            <w:proofErr w:type="spellStart"/>
                            <w:r w:rsidRPr="0088443D">
                              <w:rPr>
                                <w:rFonts w:ascii="Courier New" w:hAnsi="Courier New" w:cs="Courier New"/>
                                <w:color w:val="000000" w:themeColor="text1"/>
                                <w:lang w:val="en-US"/>
                              </w:rPr>
                              <w:t>user_is_</w:t>
                            </w:r>
                            <w:proofErr w:type="gramStart"/>
                            <w:r w:rsidRPr="0088443D">
                              <w:rPr>
                                <w:rFonts w:ascii="Courier New" w:hAnsi="Courier New" w:cs="Courier New"/>
                                <w:color w:val="000000" w:themeColor="text1"/>
                                <w:lang w:val="en-US"/>
                              </w:rPr>
                              <w:t>exists</w:t>
                            </w:r>
                            <w:proofErr w:type="spellEnd"/>
                            <w:r w:rsidRPr="0088443D">
                              <w:rPr>
                                <w:rFonts w:ascii="Courier New" w:hAnsi="Courier New" w:cs="Courier New"/>
                                <w:color w:val="000000" w:themeColor="text1"/>
                                <w:lang w:val="en-US"/>
                              </w:rPr>
                              <w:t>[</w:t>
                            </w:r>
                            <w:proofErr w:type="gramEnd"/>
                            <w:r w:rsidRPr="0088443D">
                              <w:rPr>
                                <w:rFonts w:ascii="Courier New" w:hAnsi="Courier New" w:cs="Courier New"/>
                                <w:color w:val="000000" w:themeColor="text1"/>
                                <w:lang w:val="en-US"/>
                              </w:rPr>
                              <w:t>0][0] == 0):</w:t>
                            </w:r>
                          </w:p>
                          <w:p w14:paraId="1D14CDE4"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new_user</w:t>
                            </w:r>
                            <w:proofErr w:type="spellEnd"/>
                            <w:r w:rsidRPr="0088443D">
                              <w:rPr>
                                <w:rFonts w:ascii="Courier New" w:hAnsi="Courier New" w:cs="Courier New"/>
                                <w:color w:val="000000" w:themeColor="text1"/>
                                <w:lang w:val="en-US"/>
                              </w:rPr>
                              <w:t xml:space="preserve"> = </w:t>
                            </w:r>
                            <w:proofErr w:type="gramStart"/>
                            <w:r w:rsidRPr="0088443D">
                              <w:rPr>
                                <w:rFonts w:ascii="Courier New" w:hAnsi="Courier New" w:cs="Courier New"/>
                                <w:color w:val="000000" w:themeColor="text1"/>
                                <w:lang w:val="en-US"/>
                              </w:rPr>
                              <w:t>User(</w:t>
                            </w:r>
                            <w:proofErr w:type="spellStart"/>
                            <w:proofErr w:type="gramEnd"/>
                            <w:r w:rsidRPr="0088443D">
                              <w:rPr>
                                <w:rFonts w:ascii="Courier New" w:hAnsi="Courier New" w:cs="Courier New"/>
                                <w:color w:val="000000" w:themeColor="text1"/>
                                <w:lang w:val="en-US"/>
                              </w:rPr>
                              <w:t>user_name</w:t>
                            </w:r>
                            <w:proofErr w:type="spellEnd"/>
                            <w:r w:rsidRPr="0088443D">
                              <w:rPr>
                                <w:rFonts w:ascii="Courier New" w:hAnsi="Courier New" w:cs="Courier New"/>
                                <w:color w:val="000000" w:themeColor="text1"/>
                                <w:lang w:val="en-US"/>
                              </w:rPr>
                              <w:t xml:space="preserve">=username, </w:t>
                            </w:r>
                            <w:proofErr w:type="spellStart"/>
                            <w:r w:rsidRPr="0088443D">
                              <w:rPr>
                                <w:rFonts w:ascii="Courier New" w:hAnsi="Courier New" w:cs="Courier New"/>
                                <w:color w:val="000000" w:themeColor="text1"/>
                                <w:lang w:val="en-US"/>
                              </w:rPr>
                              <w:t>user_login</w:t>
                            </w:r>
                            <w:proofErr w:type="spellEnd"/>
                            <w:r w:rsidRPr="0088443D">
                              <w:rPr>
                                <w:rFonts w:ascii="Courier New" w:hAnsi="Courier New" w:cs="Courier New"/>
                                <w:color w:val="000000" w:themeColor="text1"/>
                                <w:lang w:val="en-US"/>
                              </w:rPr>
                              <w:t xml:space="preserve">=login, </w:t>
                            </w:r>
                          </w:p>
                          <w:p w14:paraId="422B6D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user_password</w:t>
                            </w:r>
                            <w:proofErr w:type="spellEnd"/>
                            <w:r w:rsidRPr="0088443D">
                              <w:rPr>
                                <w:rFonts w:ascii="Courier New" w:hAnsi="Courier New" w:cs="Courier New"/>
                                <w:color w:val="000000" w:themeColor="text1"/>
                                <w:lang w:val="en-US"/>
                              </w:rPr>
                              <w:t>=</w:t>
                            </w:r>
                            <w:proofErr w:type="spellStart"/>
                            <w:r w:rsidRPr="0088443D">
                              <w:rPr>
                                <w:rFonts w:ascii="Courier New" w:hAnsi="Courier New" w:cs="Courier New"/>
                                <w:color w:val="000000" w:themeColor="text1"/>
                                <w:lang w:val="en-US"/>
                              </w:rPr>
                              <w:t>password_hash</w:t>
                            </w:r>
                            <w:proofErr w:type="spellEnd"/>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tariff_id</w:t>
                            </w:r>
                            <w:proofErr w:type="spellEnd"/>
                            <w:r w:rsidRPr="0088443D">
                              <w:rPr>
                                <w:rFonts w:ascii="Courier New" w:hAnsi="Courier New" w:cs="Courier New"/>
                                <w:color w:val="000000" w:themeColor="text1"/>
                                <w:lang w:val="en-US"/>
                              </w:rPr>
                              <w:t>=1)</w:t>
                            </w:r>
                          </w:p>
                          <w:p w14:paraId="171C965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db.session.add</w:t>
                            </w:r>
                            <w:proofErr w:type="spellEnd"/>
                            <w:r w:rsidRPr="0088443D">
                              <w:rPr>
                                <w:rFonts w:ascii="Courier New" w:hAnsi="Courier New" w:cs="Courier New"/>
                                <w:color w:val="000000" w:themeColor="text1"/>
                                <w:lang w:val="en-US"/>
                              </w:rPr>
                              <w:t>(</w:t>
                            </w:r>
                            <w:proofErr w:type="spellStart"/>
                            <w:r w:rsidRPr="0088443D">
                              <w:rPr>
                                <w:rFonts w:ascii="Courier New" w:hAnsi="Courier New" w:cs="Courier New"/>
                                <w:color w:val="000000" w:themeColor="text1"/>
                                <w:lang w:val="en-US"/>
                              </w:rPr>
                              <w:t>new_user</w:t>
                            </w:r>
                            <w:proofErr w:type="spellEnd"/>
                            <w:r w:rsidRPr="0088443D">
                              <w:rPr>
                                <w:rFonts w:ascii="Courier New" w:hAnsi="Courier New" w:cs="Courier New"/>
                                <w:color w:val="000000" w:themeColor="text1"/>
                                <w:lang w:val="en-US"/>
                              </w:rPr>
                              <w:t>)</w:t>
                            </w:r>
                          </w:p>
                          <w:p w14:paraId="3EC05C6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proofErr w:type="gramStart"/>
                            <w:r w:rsidRPr="0088443D">
                              <w:rPr>
                                <w:rFonts w:ascii="Courier New" w:hAnsi="Courier New" w:cs="Courier New"/>
                                <w:color w:val="000000" w:themeColor="text1"/>
                                <w:lang w:val="en-US"/>
                              </w:rPr>
                              <w:t>db.session</w:t>
                            </w:r>
                            <w:proofErr w:type="gramEnd"/>
                            <w:r w:rsidRPr="0088443D">
                              <w:rPr>
                                <w:rFonts w:ascii="Courier New" w:hAnsi="Courier New" w:cs="Courier New"/>
                                <w:color w:val="000000" w:themeColor="text1"/>
                                <w:lang w:val="en-US"/>
                              </w:rPr>
                              <w:t>.commit</w:t>
                            </w:r>
                            <w:proofErr w:type="spellEnd"/>
                            <w:r w:rsidRPr="0088443D">
                              <w:rPr>
                                <w:rFonts w:ascii="Courier New" w:hAnsi="Courier New" w:cs="Courier New"/>
                                <w:color w:val="000000" w:themeColor="text1"/>
                                <w:lang w:val="en-US"/>
                              </w:rPr>
                              <w:t>()</w:t>
                            </w:r>
                          </w:p>
                          <w:p w14:paraId="74A68CB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proofErr w:type="gramStart"/>
                            <w:r w:rsidRPr="0088443D">
                              <w:rPr>
                                <w:rFonts w:ascii="Courier New" w:hAnsi="Courier New" w:cs="Courier New"/>
                                <w:color w:val="000000" w:themeColor="text1"/>
                                <w:lang w:val="en-US"/>
                              </w:rPr>
                              <w:t>os.makedirs</w:t>
                            </w:r>
                            <w:proofErr w:type="spellEnd"/>
                            <w:proofErr w:type="gramEnd"/>
                            <w:r w:rsidRPr="0088443D">
                              <w:rPr>
                                <w:rFonts w:ascii="Courier New" w:hAnsi="Courier New" w:cs="Courier New"/>
                                <w:color w:val="000000" w:themeColor="text1"/>
                                <w:lang w:val="en-US"/>
                              </w:rPr>
                              <w:t>(</w:t>
                            </w:r>
                            <w:proofErr w:type="spellStart"/>
                            <w:r w:rsidRPr="0088443D">
                              <w:rPr>
                                <w:rFonts w:ascii="Courier New" w:hAnsi="Courier New" w:cs="Courier New"/>
                                <w:color w:val="000000" w:themeColor="text1"/>
                                <w:lang w:val="en-US"/>
                              </w:rPr>
                              <w:t>os.path.join</w:t>
                            </w:r>
                            <w:proofErr w:type="spellEnd"/>
                            <w:r w:rsidRPr="0088443D">
                              <w:rPr>
                                <w:rFonts w:ascii="Courier New" w:hAnsi="Courier New" w:cs="Courier New"/>
                                <w:color w:val="000000" w:themeColor="text1"/>
                                <w:lang w:val="en-US"/>
                              </w:rPr>
                              <w:t>('./static/files', login))</w:t>
                            </w:r>
                          </w:p>
                          <w:p w14:paraId="347282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gramStart"/>
                            <w:r w:rsidRPr="0088443D">
                              <w:rPr>
                                <w:rFonts w:ascii="Courier New" w:hAnsi="Courier New" w:cs="Courier New"/>
                                <w:color w:val="000000" w:themeColor="text1"/>
                                <w:lang w:val="en-US"/>
                              </w:rPr>
                              <w:t>redirect(</w:t>
                            </w:r>
                            <w:proofErr w:type="gramEnd"/>
                            <w:r w:rsidRPr="0088443D">
                              <w:rPr>
                                <w:rFonts w:ascii="Courier New" w:hAnsi="Courier New" w:cs="Courier New"/>
                                <w:color w:val="000000" w:themeColor="text1"/>
                                <w:lang w:val="en-US"/>
                              </w:rPr>
                              <w:t>"/")</w:t>
                            </w:r>
                          </w:p>
                          <w:p w14:paraId="280D356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spellStart"/>
                            <w:r w:rsidRPr="0088443D">
                              <w:rPr>
                                <w:rFonts w:ascii="Courier New" w:hAnsi="Courier New" w:cs="Courier New"/>
                                <w:color w:val="000000" w:themeColor="text1"/>
                                <w:lang w:val="en-US"/>
                              </w:rPr>
                              <w:t>render_</w:t>
                            </w:r>
                            <w:proofErr w:type="gramStart"/>
                            <w:r w:rsidRPr="0088443D">
                              <w:rPr>
                                <w:rFonts w:ascii="Courier New" w:hAnsi="Courier New" w:cs="Courier New"/>
                                <w:color w:val="000000" w:themeColor="text1"/>
                                <w:lang w:val="en-US"/>
                              </w:rPr>
                              <w:t>template</w:t>
                            </w:r>
                            <w:proofErr w:type="spellEnd"/>
                            <w:r w:rsidRPr="0088443D">
                              <w:rPr>
                                <w:rFonts w:ascii="Courier New" w:hAnsi="Courier New" w:cs="Courier New"/>
                                <w:color w:val="000000" w:themeColor="text1"/>
                                <w:lang w:val="en-US"/>
                              </w:rPr>
                              <w:t>(</w:t>
                            </w:r>
                            <w:proofErr w:type="gramEnd"/>
                            <w:r w:rsidRPr="0088443D">
                              <w:rPr>
                                <w:rFonts w:ascii="Courier New" w:hAnsi="Courier New" w:cs="Courier New"/>
                                <w:color w:val="000000" w:themeColor="text1"/>
                                <w:lang w:val="en-US"/>
                              </w:rPr>
                              <w:t>"register.html", message="</w:t>
                            </w:r>
                            <w:proofErr w:type="spellStart"/>
                            <w:r w:rsidRPr="0088443D">
                              <w:rPr>
                                <w:rFonts w:ascii="Courier New" w:hAnsi="Courier New" w:cs="Courier New"/>
                                <w:color w:val="000000" w:themeColor="text1"/>
                                <w:lang w:val="en-US"/>
                              </w:rPr>
                              <w:t>user_exist</w:t>
                            </w:r>
                            <w:proofErr w:type="spellEnd"/>
                            <w:r w:rsidRPr="0088443D">
                              <w:rPr>
                                <w:rFonts w:ascii="Courier New" w:hAnsi="Courier New" w:cs="Courier New"/>
                                <w:color w:val="000000" w:themeColor="text1"/>
                                <w:lang w:val="en-US"/>
                              </w:rPr>
                              <w:t>")</w:t>
                            </w:r>
                          </w:p>
                          <w:p w14:paraId="544B349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spellStart"/>
                            <w:r w:rsidRPr="0088443D">
                              <w:rPr>
                                <w:rFonts w:ascii="Courier New" w:hAnsi="Courier New" w:cs="Courier New"/>
                                <w:color w:val="000000" w:themeColor="text1"/>
                                <w:lang w:val="en-US"/>
                              </w:rPr>
                              <w:t>render_</w:t>
                            </w:r>
                            <w:proofErr w:type="gramStart"/>
                            <w:r w:rsidRPr="0088443D">
                              <w:rPr>
                                <w:rFonts w:ascii="Courier New" w:hAnsi="Courier New" w:cs="Courier New"/>
                                <w:color w:val="000000" w:themeColor="text1"/>
                                <w:lang w:val="en-US"/>
                              </w:rPr>
                              <w:t>template</w:t>
                            </w:r>
                            <w:proofErr w:type="spellEnd"/>
                            <w:r w:rsidRPr="0088443D">
                              <w:rPr>
                                <w:rFonts w:ascii="Courier New" w:hAnsi="Courier New" w:cs="Courier New"/>
                                <w:color w:val="000000" w:themeColor="text1"/>
                                <w:lang w:val="en-US"/>
                              </w:rPr>
                              <w:t>(</w:t>
                            </w:r>
                            <w:proofErr w:type="gramEnd"/>
                            <w:r w:rsidRPr="0088443D">
                              <w:rPr>
                                <w:rFonts w:ascii="Courier New" w:hAnsi="Courier New" w:cs="Courier New"/>
                                <w:color w:val="000000" w:themeColor="text1"/>
                                <w:lang w:val="en-US"/>
                              </w:rPr>
                              <w:t>"register.html", message="</w:t>
                            </w:r>
                            <w:proofErr w:type="spellStart"/>
                            <w:r w:rsidRPr="0088443D">
                              <w:rPr>
                                <w:rFonts w:ascii="Courier New" w:hAnsi="Courier New" w:cs="Courier New"/>
                                <w:color w:val="000000" w:themeColor="text1"/>
                                <w:lang w:val="en-US"/>
                              </w:rPr>
                              <w:t>invalid_data</w:t>
                            </w:r>
                            <w:proofErr w:type="spellEnd"/>
                            <w:r w:rsidRPr="0088443D">
                              <w:rPr>
                                <w:rFonts w:ascii="Courier New" w:hAnsi="Courier New" w:cs="Courier New"/>
                                <w:color w:val="000000" w:themeColor="text1"/>
                                <w:lang w:val="en-US"/>
                              </w:rPr>
                              <w:t>")</w:t>
                            </w:r>
                          </w:p>
                          <w:p w14:paraId="40F1C6A6"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7E629F" w:rsidRPr="00FB6B7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spellStart"/>
                            <w:r w:rsidRPr="0088443D">
                              <w:rPr>
                                <w:rFonts w:ascii="Courier New" w:hAnsi="Courier New" w:cs="Courier New"/>
                                <w:color w:val="000000" w:themeColor="text1"/>
                                <w:lang w:val="en-US"/>
                              </w:rPr>
                              <w:t>render_template</w:t>
                            </w:r>
                            <w:proofErr w:type="spellEnd"/>
                            <w:r w:rsidRPr="0088443D">
                              <w:rPr>
                                <w:rFonts w:ascii="Courier New" w:hAnsi="Courier New" w:cs="Courier New"/>
                                <w:color w:val="000000" w:themeColor="text1"/>
                                <w:lang w:val="en-US"/>
                              </w:rPr>
                              <w:t>("register.html")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FBF3A" id="Надпись 22" o:spid="_x0000_s1029" type="#_x0000_t202" style="width:45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" fillcolor="white [3201]" strokeweight=".5pt">
                <v:textbox>
                  <w:txbxContent>
                    <w:p w14:paraId="65131B3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w:t>
                      </w:r>
                      <w:proofErr w:type="gramStart"/>
                      <w:r w:rsidRPr="0088443D">
                        <w:rPr>
                          <w:rFonts w:ascii="Courier New" w:hAnsi="Courier New" w:cs="Courier New"/>
                          <w:color w:val="000000" w:themeColor="text1"/>
                          <w:lang w:val="en-US"/>
                        </w:rPr>
                        <w:t>app.route</w:t>
                      </w:r>
                      <w:proofErr w:type="gramEnd"/>
                      <w:r w:rsidRPr="0088443D">
                        <w:rPr>
                          <w:rFonts w:ascii="Courier New" w:hAnsi="Courier New" w:cs="Courier New"/>
                          <w:color w:val="000000" w:themeColor="text1"/>
                          <w:lang w:val="en-US"/>
                        </w:rPr>
                        <w:t>('/register', methods=['POST', 'GET'])</w:t>
                      </w:r>
                    </w:p>
                    <w:p w14:paraId="2908180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def </w:t>
                      </w:r>
                      <w:proofErr w:type="gramStart"/>
                      <w:r w:rsidRPr="0088443D">
                        <w:rPr>
                          <w:rFonts w:ascii="Courier New" w:hAnsi="Courier New" w:cs="Courier New"/>
                          <w:color w:val="000000" w:themeColor="text1"/>
                          <w:lang w:val="en-US"/>
                        </w:rPr>
                        <w:t>register(</w:t>
                      </w:r>
                      <w:proofErr w:type="gramEnd"/>
                      <w:r w:rsidRPr="0088443D">
                        <w:rPr>
                          <w:rFonts w:ascii="Courier New" w:hAnsi="Courier New" w:cs="Courier New"/>
                          <w:color w:val="000000" w:themeColor="text1"/>
                          <w:lang w:val="en-US"/>
                        </w:rPr>
                        <w:t>):</w:t>
                      </w:r>
                    </w:p>
                    <w:p w14:paraId="368F62F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w:t>
                      </w:r>
                      <w:proofErr w:type="spellStart"/>
                      <w:proofErr w:type="gramStart"/>
                      <w:r w:rsidRPr="0088443D">
                        <w:rPr>
                          <w:rFonts w:ascii="Courier New" w:hAnsi="Courier New" w:cs="Courier New"/>
                          <w:color w:val="000000" w:themeColor="text1"/>
                          <w:lang w:val="en-US"/>
                        </w:rPr>
                        <w:t>request.method</w:t>
                      </w:r>
                      <w:proofErr w:type="spellEnd"/>
                      <w:proofErr w:type="gramEnd"/>
                      <w:r w:rsidRPr="0088443D">
                        <w:rPr>
                          <w:rFonts w:ascii="Courier New" w:hAnsi="Courier New" w:cs="Courier New"/>
                          <w:color w:val="000000" w:themeColor="text1"/>
                          <w:lang w:val="en-US"/>
                        </w:rPr>
                        <w:t xml:space="preserve"> == 'POST':</w:t>
                      </w:r>
                    </w:p>
                    <w:p w14:paraId="35D593E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password_hash</w:t>
                      </w:r>
                      <w:proofErr w:type="spellEnd"/>
                      <w:r w:rsidRPr="0088443D">
                        <w:rPr>
                          <w:rFonts w:ascii="Courier New" w:hAnsi="Courier New" w:cs="Courier New"/>
                          <w:color w:val="000000" w:themeColor="text1"/>
                          <w:lang w:val="en-US"/>
                        </w:rPr>
                        <w:t xml:space="preserve"> = </w:t>
                      </w:r>
                      <w:proofErr w:type="spellStart"/>
                      <w:r w:rsidRPr="0088443D">
                        <w:rPr>
                          <w:rFonts w:ascii="Courier New" w:hAnsi="Courier New" w:cs="Courier New"/>
                          <w:color w:val="000000" w:themeColor="text1"/>
                          <w:lang w:val="en-US"/>
                        </w:rPr>
                        <w:t>generate_password_</w:t>
                      </w:r>
                      <w:proofErr w:type="gramStart"/>
                      <w:r w:rsidRPr="0088443D">
                        <w:rPr>
                          <w:rFonts w:ascii="Courier New" w:hAnsi="Courier New" w:cs="Courier New"/>
                          <w:color w:val="000000" w:themeColor="text1"/>
                          <w:lang w:val="en-US"/>
                        </w:rPr>
                        <w:t>hash</w:t>
                      </w:r>
                      <w:proofErr w:type="spellEnd"/>
                      <w:r w:rsidRPr="0088443D">
                        <w:rPr>
                          <w:rFonts w:ascii="Courier New" w:hAnsi="Courier New" w:cs="Courier New"/>
                          <w:color w:val="000000" w:themeColor="text1"/>
                          <w:lang w:val="en-US"/>
                        </w:rPr>
                        <w:t>(</w:t>
                      </w:r>
                      <w:proofErr w:type="gramEnd"/>
                    </w:p>
                    <w:p w14:paraId="43AEF793" w14:textId="77777777" w:rsidR="007E629F"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proofErr w:type="spellStart"/>
                      <w:proofErr w:type="gramStart"/>
                      <w:r w:rsidRPr="0088443D">
                        <w:rPr>
                          <w:rFonts w:ascii="Courier New" w:hAnsi="Courier New" w:cs="Courier New"/>
                          <w:color w:val="000000" w:themeColor="text1"/>
                          <w:lang w:val="en-US"/>
                        </w:rPr>
                        <w:t>request.form</w:t>
                      </w:r>
                      <w:proofErr w:type="spellEnd"/>
                      <w:proofErr w:type="gramEnd"/>
                      <w:r w:rsidRPr="0088443D">
                        <w:rPr>
                          <w:rFonts w:ascii="Courier New" w:hAnsi="Courier New" w:cs="Courier New"/>
                          <w:color w:val="000000" w:themeColor="text1"/>
                          <w:lang w:val="en-US"/>
                        </w:rPr>
                        <w:t>["password"]</w:t>
                      </w:r>
                    </w:p>
                    <w:p w14:paraId="2A5C92F4" w14:textId="77777777" w:rsidR="007E629F" w:rsidRPr="0088443D"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w:t>
                      </w:r>
                      <w:proofErr w:type="spellStart"/>
                      <w:proofErr w:type="gramStart"/>
                      <w:r w:rsidRPr="0088443D">
                        <w:rPr>
                          <w:rFonts w:ascii="Courier New" w:hAnsi="Courier New" w:cs="Courier New"/>
                          <w:color w:val="000000" w:themeColor="text1"/>
                          <w:lang w:val="en-US"/>
                        </w:rPr>
                        <w:t>request.form</w:t>
                      </w:r>
                      <w:proofErr w:type="spellEnd"/>
                      <w:proofErr w:type="gramEnd"/>
                      <w:r w:rsidRPr="0088443D">
                        <w:rPr>
                          <w:rFonts w:ascii="Courier New" w:hAnsi="Courier New" w:cs="Courier New"/>
                          <w:color w:val="000000" w:themeColor="text1"/>
                          <w:lang w:val="en-US"/>
                        </w:rPr>
                        <w:t>["login"]</w:t>
                      </w:r>
                    </w:p>
                    <w:p w14:paraId="560BB51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w:t>
                      </w:r>
                      <w:proofErr w:type="spellStart"/>
                      <w:proofErr w:type="gramStart"/>
                      <w:r w:rsidRPr="0088443D">
                        <w:rPr>
                          <w:rFonts w:ascii="Courier New" w:hAnsi="Courier New" w:cs="Courier New"/>
                          <w:color w:val="000000" w:themeColor="text1"/>
                          <w:lang w:val="en-US"/>
                        </w:rPr>
                        <w:t>request.form</w:t>
                      </w:r>
                      <w:proofErr w:type="spellEnd"/>
                      <w:proofErr w:type="gramEnd"/>
                      <w:r w:rsidRPr="0088443D">
                        <w:rPr>
                          <w:rFonts w:ascii="Courier New" w:hAnsi="Courier New" w:cs="Courier New"/>
                          <w:color w:val="000000" w:themeColor="text1"/>
                          <w:lang w:val="en-US"/>
                        </w:rPr>
                        <w:t>["username"]</w:t>
                      </w:r>
                    </w:p>
                    <w:p w14:paraId="1A2FDFAC" w14:textId="77777777" w:rsidR="007E629F" w:rsidRPr="0088443D" w:rsidRDefault="007E629F" w:rsidP="005D74D4">
                      <w:pPr>
                        <w:rPr>
                          <w:rFonts w:ascii="Courier New" w:hAnsi="Courier New" w:cs="Courier New"/>
                          <w:color w:val="000000" w:themeColor="text1"/>
                          <w:lang w:val="en-US"/>
                        </w:rPr>
                      </w:pPr>
                    </w:p>
                    <w:p w14:paraId="39A47D8F"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user_is_exists</w:t>
                      </w:r>
                      <w:proofErr w:type="spellEnd"/>
                      <w:r w:rsidRPr="0088443D">
                        <w:rPr>
                          <w:rFonts w:ascii="Courier New" w:hAnsi="Courier New" w:cs="Courier New"/>
                          <w:color w:val="000000" w:themeColor="text1"/>
                          <w:lang w:val="en-US"/>
                        </w:rPr>
                        <w:t xml:space="preserve"> = </w:t>
                      </w:r>
                      <w:proofErr w:type="spellStart"/>
                      <w:proofErr w:type="gramStart"/>
                      <w:r w:rsidRPr="0088443D">
                        <w:rPr>
                          <w:rFonts w:ascii="Courier New" w:hAnsi="Courier New" w:cs="Courier New"/>
                          <w:color w:val="000000" w:themeColor="text1"/>
                          <w:lang w:val="en-US"/>
                        </w:rPr>
                        <w:t>db.session</w:t>
                      </w:r>
                      <w:proofErr w:type="gramEnd"/>
                      <w:r w:rsidRPr="0088443D">
                        <w:rPr>
                          <w:rFonts w:ascii="Courier New" w:hAnsi="Courier New" w:cs="Courier New"/>
                          <w:color w:val="000000" w:themeColor="text1"/>
                          <w:lang w:val="en-US"/>
                        </w:rPr>
                        <w:t>.execute</w:t>
                      </w:r>
                      <w:proofErr w:type="spellEnd"/>
                      <w:r w:rsidRPr="0088443D">
                        <w:rPr>
                          <w:rFonts w:ascii="Courier New" w:hAnsi="Courier New" w:cs="Courier New"/>
                          <w:color w:val="000000" w:themeColor="text1"/>
                          <w:lang w:val="en-US"/>
                        </w:rPr>
                        <w:t>(text(</w:t>
                      </w:r>
                      <w:proofErr w:type="spellStart"/>
                      <w:r w:rsidRPr="0088443D">
                        <w:rPr>
                          <w:rFonts w:ascii="Courier New" w:hAnsi="Courier New" w:cs="Courier New"/>
                          <w:color w:val="000000" w:themeColor="text1"/>
                          <w:lang w:val="en-US"/>
                        </w:rPr>
                        <w:t>f"SELECT</w:t>
                      </w:r>
                      <w:proofErr w:type="spellEnd"/>
                      <w:r w:rsidRPr="0088443D">
                        <w:rPr>
                          <w:rFonts w:ascii="Courier New" w:hAnsi="Courier New" w:cs="Courier New"/>
                          <w:color w:val="000000" w:themeColor="text1"/>
                          <w:lang w:val="en-US"/>
                        </w:rPr>
                        <w:t xml:space="preserve"> COUNT(*)</w:t>
                      </w:r>
                    </w:p>
                    <w:p w14:paraId="7671BA00"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w:t>
                      </w:r>
                      <w:proofErr w:type="spellStart"/>
                      <w:r w:rsidRPr="0088443D">
                        <w:rPr>
                          <w:rFonts w:ascii="Courier New" w:hAnsi="Courier New" w:cs="Courier New"/>
                          <w:color w:val="000000" w:themeColor="text1"/>
                          <w:lang w:val="en-US"/>
                        </w:rPr>
                        <w:t>user_login</w:t>
                      </w:r>
                      <w:proofErr w:type="spellEnd"/>
                      <w:r w:rsidRPr="0088443D">
                        <w:rPr>
                          <w:rFonts w:ascii="Courier New" w:hAnsi="Courier New" w:cs="Courier New"/>
                          <w:color w:val="000000" w:themeColor="text1"/>
                          <w:lang w:val="en-US"/>
                        </w:rPr>
                        <w:t xml:space="preserve"> =</w:t>
                      </w:r>
                      <w:proofErr w:type="gramStart"/>
                      <w:r w:rsidRPr="0088443D">
                        <w:rPr>
                          <w:rFonts w:ascii="Courier New" w:hAnsi="Courier New" w:cs="Courier New"/>
                          <w:color w:val="000000" w:themeColor="text1"/>
                          <w:lang w:val="en-US"/>
                        </w:rPr>
                        <w:t>= :login</w:t>
                      </w:r>
                      <w:proofErr w:type="gramEnd"/>
                      <w:r w:rsidRPr="0088443D">
                        <w:rPr>
                          <w:rFonts w:ascii="Courier New" w:hAnsi="Courier New" w:cs="Courier New"/>
                          <w:color w:val="000000" w:themeColor="text1"/>
                          <w:lang w:val="en-US"/>
                        </w:rPr>
                        <w:t xml:space="preserve">"),         </w:t>
                      </w:r>
                    </w:p>
                    <w:p w14:paraId="19285E1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w:t>
                      </w:r>
                      <w:proofErr w:type="gramStart"/>
                      <w:r w:rsidRPr="0088443D">
                        <w:rPr>
                          <w:rFonts w:ascii="Courier New" w:hAnsi="Courier New" w:cs="Courier New"/>
                          <w:color w:val="000000" w:themeColor="text1"/>
                          <w:lang w:val="en-US"/>
                        </w:rPr>
                        <w:t>).all</w:t>
                      </w:r>
                      <w:proofErr w:type="gramEnd"/>
                      <w:r w:rsidRPr="0088443D">
                        <w:rPr>
                          <w:rFonts w:ascii="Courier New" w:hAnsi="Courier New" w:cs="Courier New"/>
                          <w:color w:val="000000" w:themeColor="text1"/>
                          <w:lang w:val="en-US"/>
                        </w:rPr>
                        <w:t>()</w:t>
                      </w:r>
                    </w:p>
                    <w:p w14:paraId="3CAEE85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w:t>
                      </w:r>
                      <w:proofErr w:type="spellStart"/>
                      <w:r w:rsidRPr="0088443D">
                        <w:rPr>
                          <w:rFonts w:ascii="Courier New" w:hAnsi="Courier New" w:cs="Courier New"/>
                          <w:color w:val="000000" w:themeColor="text1"/>
                          <w:lang w:val="en-US"/>
                        </w:rPr>
                        <w:t>user_is_</w:t>
                      </w:r>
                      <w:proofErr w:type="gramStart"/>
                      <w:r w:rsidRPr="0088443D">
                        <w:rPr>
                          <w:rFonts w:ascii="Courier New" w:hAnsi="Courier New" w:cs="Courier New"/>
                          <w:color w:val="000000" w:themeColor="text1"/>
                          <w:lang w:val="en-US"/>
                        </w:rPr>
                        <w:t>exists</w:t>
                      </w:r>
                      <w:proofErr w:type="spellEnd"/>
                      <w:r w:rsidRPr="0088443D">
                        <w:rPr>
                          <w:rFonts w:ascii="Courier New" w:hAnsi="Courier New" w:cs="Courier New"/>
                          <w:color w:val="000000" w:themeColor="text1"/>
                          <w:lang w:val="en-US"/>
                        </w:rPr>
                        <w:t>[</w:t>
                      </w:r>
                      <w:proofErr w:type="gramEnd"/>
                      <w:r w:rsidRPr="0088443D">
                        <w:rPr>
                          <w:rFonts w:ascii="Courier New" w:hAnsi="Courier New" w:cs="Courier New"/>
                          <w:color w:val="000000" w:themeColor="text1"/>
                          <w:lang w:val="en-US"/>
                        </w:rPr>
                        <w:t>0][0] == 0):</w:t>
                      </w:r>
                    </w:p>
                    <w:p w14:paraId="1D14CDE4"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new_user</w:t>
                      </w:r>
                      <w:proofErr w:type="spellEnd"/>
                      <w:r w:rsidRPr="0088443D">
                        <w:rPr>
                          <w:rFonts w:ascii="Courier New" w:hAnsi="Courier New" w:cs="Courier New"/>
                          <w:color w:val="000000" w:themeColor="text1"/>
                          <w:lang w:val="en-US"/>
                        </w:rPr>
                        <w:t xml:space="preserve"> = </w:t>
                      </w:r>
                      <w:proofErr w:type="gramStart"/>
                      <w:r w:rsidRPr="0088443D">
                        <w:rPr>
                          <w:rFonts w:ascii="Courier New" w:hAnsi="Courier New" w:cs="Courier New"/>
                          <w:color w:val="000000" w:themeColor="text1"/>
                          <w:lang w:val="en-US"/>
                        </w:rPr>
                        <w:t>User(</w:t>
                      </w:r>
                      <w:proofErr w:type="spellStart"/>
                      <w:proofErr w:type="gramEnd"/>
                      <w:r w:rsidRPr="0088443D">
                        <w:rPr>
                          <w:rFonts w:ascii="Courier New" w:hAnsi="Courier New" w:cs="Courier New"/>
                          <w:color w:val="000000" w:themeColor="text1"/>
                          <w:lang w:val="en-US"/>
                        </w:rPr>
                        <w:t>user_name</w:t>
                      </w:r>
                      <w:proofErr w:type="spellEnd"/>
                      <w:r w:rsidRPr="0088443D">
                        <w:rPr>
                          <w:rFonts w:ascii="Courier New" w:hAnsi="Courier New" w:cs="Courier New"/>
                          <w:color w:val="000000" w:themeColor="text1"/>
                          <w:lang w:val="en-US"/>
                        </w:rPr>
                        <w:t xml:space="preserve">=username, </w:t>
                      </w:r>
                      <w:proofErr w:type="spellStart"/>
                      <w:r w:rsidRPr="0088443D">
                        <w:rPr>
                          <w:rFonts w:ascii="Courier New" w:hAnsi="Courier New" w:cs="Courier New"/>
                          <w:color w:val="000000" w:themeColor="text1"/>
                          <w:lang w:val="en-US"/>
                        </w:rPr>
                        <w:t>user_login</w:t>
                      </w:r>
                      <w:proofErr w:type="spellEnd"/>
                      <w:r w:rsidRPr="0088443D">
                        <w:rPr>
                          <w:rFonts w:ascii="Courier New" w:hAnsi="Courier New" w:cs="Courier New"/>
                          <w:color w:val="000000" w:themeColor="text1"/>
                          <w:lang w:val="en-US"/>
                        </w:rPr>
                        <w:t xml:space="preserve">=login, </w:t>
                      </w:r>
                    </w:p>
                    <w:p w14:paraId="422B6D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user_password</w:t>
                      </w:r>
                      <w:proofErr w:type="spellEnd"/>
                      <w:r w:rsidRPr="0088443D">
                        <w:rPr>
                          <w:rFonts w:ascii="Courier New" w:hAnsi="Courier New" w:cs="Courier New"/>
                          <w:color w:val="000000" w:themeColor="text1"/>
                          <w:lang w:val="en-US"/>
                        </w:rPr>
                        <w:t>=</w:t>
                      </w:r>
                      <w:proofErr w:type="spellStart"/>
                      <w:r w:rsidRPr="0088443D">
                        <w:rPr>
                          <w:rFonts w:ascii="Courier New" w:hAnsi="Courier New" w:cs="Courier New"/>
                          <w:color w:val="000000" w:themeColor="text1"/>
                          <w:lang w:val="en-US"/>
                        </w:rPr>
                        <w:t>password_hash</w:t>
                      </w:r>
                      <w:proofErr w:type="spellEnd"/>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tariff_id</w:t>
                      </w:r>
                      <w:proofErr w:type="spellEnd"/>
                      <w:r w:rsidRPr="0088443D">
                        <w:rPr>
                          <w:rFonts w:ascii="Courier New" w:hAnsi="Courier New" w:cs="Courier New"/>
                          <w:color w:val="000000" w:themeColor="text1"/>
                          <w:lang w:val="en-US"/>
                        </w:rPr>
                        <w:t>=1)</w:t>
                      </w:r>
                    </w:p>
                    <w:p w14:paraId="171C965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r w:rsidRPr="0088443D">
                        <w:rPr>
                          <w:rFonts w:ascii="Courier New" w:hAnsi="Courier New" w:cs="Courier New"/>
                          <w:color w:val="000000" w:themeColor="text1"/>
                          <w:lang w:val="en-US"/>
                        </w:rPr>
                        <w:t>db.session.add</w:t>
                      </w:r>
                      <w:proofErr w:type="spellEnd"/>
                      <w:r w:rsidRPr="0088443D">
                        <w:rPr>
                          <w:rFonts w:ascii="Courier New" w:hAnsi="Courier New" w:cs="Courier New"/>
                          <w:color w:val="000000" w:themeColor="text1"/>
                          <w:lang w:val="en-US"/>
                        </w:rPr>
                        <w:t>(</w:t>
                      </w:r>
                      <w:proofErr w:type="spellStart"/>
                      <w:r w:rsidRPr="0088443D">
                        <w:rPr>
                          <w:rFonts w:ascii="Courier New" w:hAnsi="Courier New" w:cs="Courier New"/>
                          <w:color w:val="000000" w:themeColor="text1"/>
                          <w:lang w:val="en-US"/>
                        </w:rPr>
                        <w:t>new_user</w:t>
                      </w:r>
                      <w:proofErr w:type="spellEnd"/>
                      <w:r w:rsidRPr="0088443D">
                        <w:rPr>
                          <w:rFonts w:ascii="Courier New" w:hAnsi="Courier New" w:cs="Courier New"/>
                          <w:color w:val="000000" w:themeColor="text1"/>
                          <w:lang w:val="en-US"/>
                        </w:rPr>
                        <w:t>)</w:t>
                      </w:r>
                    </w:p>
                    <w:p w14:paraId="3EC05C6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proofErr w:type="gramStart"/>
                      <w:r w:rsidRPr="0088443D">
                        <w:rPr>
                          <w:rFonts w:ascii="Courier New" w:hAnsi="Courier New" w:cs="Courier New"/>
                          <w:color w:val="000000" w:themeColor="text1"/>
                          <w:lang w:val="en-US"/>
                        </w:rPr>
                        <w:t>db.session</w:t>
                      </w:r>
                      <w:proofErr w:type="gramEnd"/>
                      <w:r w:rsidRPr="0088443D">
                        <w:rPr>
                          <w:rFonts w:ascii="Courier New" w:hAnsi="Courier New" w:cs="Courier New"/>
                          <w:color w:val="000000" w:themeColor="text1"/>
                          <w:lang w:val="en-US"/>
                        </w:rPr>
                        <w:t>.commit</w:t>
                      </w:r>
                      <w:proofErr w:type="spellEnd"/>
                      <w:r w:rsidRPr="0088443D">
                        <w:rPr>
                          <w:rFonts w:ascii="Courier New" w:hAnsi="Courier New" w:cs="Courier New"/>
                          <w:color w:val="000000" w:themeColor="text1"/>
                          <w:lang w:val="en-US"/>
                        </w:rPr>
                        <w:t>()</w:t>
                      </w:r>
                    </w:p>
                    <w:p w14:paraId="74A68CB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proofErr w:type="spellStart"/>
                      <w:proofErr w:type="gramStart"/>
                      <w:r w:rsidRPr="0088443D">
                        <w:rPr>
                          <w:rFonts w:ascii="Courier New" w:hAnsi="Courier New" w:cs="Courier New"/>
                          <w:color w:val="000000" w:themeColor="text1"/>
                          <w:lang w:val="en-US"/>
                        </w:rPr>
                        <w:t>os.makedirs</w:t>
                      </w:r>
                      <w:proofErr w:type="spellEnd"/>
                      <w:proofErr w:type="gramEnd"/>
                      <w:r w:rsidRPr="0088443D">
                        <w:rPr>
                          <w:rFonts w:ascii="Courier New" w:hAnsi="Courier New" w:cs="Courier New"/>
                          <w:color w:val="000000" w:themeColor="text1"/>
                          <w:lang w:val="en-US"/>
                        </w:rPr>
                        <w:t>(</w:t>
                      </w:r>
                      <w:proofErr w:type="spellStart"/>
                      <w:r w:rsidRPr="0088443D">
                        <w:rPr>
                          <w:rFonts w:ascii="Courier New" w:hAnsi="Courier New" w:cs="Courier New"/>
                          <w:color w:val="000000" w:themeColor="text1"/>
                          <w:lang w:val="en-US"/>
                        </w:rPr>
                        <w:t>os.path.join</w:t>
                      </w:r>
                      <w:proofErr w:type="spellEnd"/>
                      <w:r w:rsidRPr="0088443D">
                        <w:rPr>
                          <w:rFonts w:ascii="Courier New" w:hAnsi="Courier New" w:cs="Courier New"/>
                          <w:color w:val="000000" w:themeColor="text1"/>
                          <w:lang w:val="en-US"/>
                        </w:rPr>
                        <w:t>('./static/files', login))</w:t>
                      </w:r>
                    </w:p>
                    <w:p w14:paraId="347282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gramStart"/>
                      <w:r w:rsidRPr="0088443D">
                        <w:rPr>
                          <w:rFonts w:ascii="Courier New" w:hAnsi="Courier New" w:cs="Courier New"/>
                          <w:color w:val="000000" w:themeColor="text1"/>
                          <w:lang w:val="en-US"/>
                        </w:rPr>
                        <w:t>redirect(</w:t>
                      </w:r>
                      <w:proofErr w:type="gramEnd"/>
                      <w:r w:rsidRPr="0088443D">
                        <w:rPr>
                          <w:rFonts w:ascii="Courier New" w:hAnsi="Courier New" w:cs="Courier New"/>
                          <w:color w:val="000000" w:themeColor="text1"/>
                          <w:lang w:val="en-US"/>
                        </w:rPr>
                        <w:t>"/")</w:t>
                      </w:r>
                    </w:p>
                    <w:p w14:paraId="280D356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spellStart"/>
                      <w:r w:rsidRPr="0088443D">
                        <w:rPr>
                          <w:rFonts w:ascii="Courier New" w:hAnsi="Courier New" w:cs="Courier New"/>
                          <w:color w:val="000000" w:themeColor="text1"/>
                          <w:lang w:val="en-US"/>
                        </w:rPr>
                        <w:t>render_</w:t>
                      </w:r>
                      <w:proofErr w:type="gramStart"/>
                      <w:r w:rsidRPr="0088443D">
                        <w:rPr>
                          <w:rFonts w:ascii="Courier New" w:hAnsi="Courier New" w:cs="Courier New"/>
                          <w:color w:val="000000" w:themeColor="text1"/>
                          <w:lang w:val="en-US"/>
                        </w:rPr>
                        <w:t>template</w:t>
                      </w:r>
                      <w:proofErr w:type="spellEnd"/>
                      <w:r w:rsidRPr="0088443D">
                        <w:rPr>
                          <w:rFonts w:ascii="Courier New" w:hAnsi="Courier New" w:cs="Courier New"/>
                          <w:color w:val="000000" w:themeColor="text1"/>
                          <w:lang w:val="en-US"/>
                        </w:rPr>
                        <w:t>(</w:t>
                      </w:r>
                      <w:proofErr w:type="gramEnd"/>
                      <w:r w:rsidRPr="0088443D">
                        <w:rPr>
                          <w:rFonts w:ascii="Courier New" w:hAnsi="Courier New" w:cs="Courier New"/>
                          <w:color w:val="000000" w:themeColor="text1"/>
                          <w:lang w:val="en-US"/>
                        </w:rPr>
                        <w:t>"register.html", message="</w:t>
                      </w:r>
                      <w:proofErr w:type="spellStart"/>
                      <w:r w:rsidRPr="0088443D">
                        <w:rPr>
                          <w:rFonts w:ascii="Courier New" w:hAnsi="Courier New" w:cs="Courier New"/>
                          <w:color w:val="000000" w:themeColor="text1"/>
                          <w:lang w:val="en-US"/>
                        </w:rPr>
                        <w:t>user_exist</w:t>
                      </w:r>
                      <w:proofErr w:type="spellEnd"/>
                      <w:r w:rsidRPr="0088443D">
                        <w:rPr>
                          <w:rFonts w:ascii="Courier New" w:hAnsi="Courier New" w:cs="Courier New"/>
                          <w:color w:val="000000" w:themeColor="text1"/>
                          <w:lang w:val="en-US"/>
                        </w:rPr>
                        <w:t>")</w:t>
                      </w:r>
                    </w:p>
                    <w:p w14:paraId="544B349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spellStart"/>
                      <w:r w:rsidRPr="0088443D">
                        <w:rPr>
                          <w:rFonts w:ascii="Courier New" w:hAnsi="Courier New" w:cs="Courier New"/>
                          <w:color w:val="000000" w:themeColor="text1"/>
                          <w:lang w:val="en-US"/>
                        </w:rPr>
                        <w:t>render_</w:t>
                      </w:r>
                      <w:proofErr w:type="gramStart"/>
                      <w:r w:rsidRPr="0088443D">
                        <w:rPr>
                          <w:rFonts w:ascii="Courier New" w:hAnsi="Courier New" w:cs="Courier New"/>
                          <w:color w:val="000000" w:themeColor="text1"/>
                          <w:lang w:val="en-US"/>
                        </w:rPr>
                        <w:t>template</w:t>
                      </w:r>
                      <w:proofErr w:type="spellEnd"/>
                      <w:r w:rsidRPr="0088443D">
                        <w:rPr>
                          <w:rFonts w:ascii="Courier New" w:hAnsi="Courier New" w:cs="Courier New"/>
                          <w:color w:val="000000" w:themeColor="text1"/>
                          <w:lang w:val="en-US"/>
                        </w:rPr>
                        <w:t>(</w:t>
                      </w:r>
                      <w:proofErr w:type="gramEnd"/>
                      <w:r w:rsidRPr="0088443D">
                        <w:rPr>
                          <w:rFonts w:ascii="Courier New" w:hAnsi="Courier New" w:cs="Courier New"/>
                          <w:color w:val="000000" w:themeColor="text1"/>
                          <w:lang w:val="en-US"/>
                        </w:rPr>
                        <w:t>"register.html", message="</w:t>
                      </w:r>
                      <w:proofErr w:type="spellStart"/>
                      <w:r w:rsidRPr="0088443D">
                        <w:rPr>
                          <w:rFonts w:ascii="Courier New" w:hAnsi="Courier New" w:cs="Courier New"/>
                          <w:color w:val="000000" w:themeColor="text1"/>
                          <w:lang w:val="en-US"/>
                        </w:rPr>
                        <w:t>invalid_data</w:t>
                      </w:r>
                      <w:proofErr w:type="spellEnd"/>
                      <w:r w:rsidRPr="0088443D">
                        <w:rPr>
                          <w:rFonts w:ascii="Courier New" w:hAnsi="Courier New" w:cs="Courier New"/>
                          <w:color w:val="000000" w:themeColor="text1"/>
                          <w:lang w:val="en-US"/>
                        </w:rPr>
                        <w:t>")</w:t>
                      </w:r>
                    </w:p>
                    <w:p w14:paraId="40F1C6A6"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7E629F" w:rsidRPr="00FB6B7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w:t>
                      </w:r>
                      <w:proofErr w:type="spellStart"/>
                      <w:r w:rsidRPr="0088443D">
                        <w:rPr>
                          <w:rFonts w:ascii="Courier New" w:hAnsi="Courier New" w:cs="Courier New"/>
                          <w:color w:val="000000" w:themeColor="text1"/>
                          <w:lang w:val="en-US"/>
                        </w:rPr>
                        <w:t>render_template</w:t>
                      </w:r>
                      <w:proofErr w:type="spellEnd"/>
                      <w:r w:rsidRPr="0088443D">
                        <w:rPr>
                          <w:rFonts w:ascii="Courier New" w:hAnsi="Courier New" w:cs="Courier New"/>
                          <w:color w:val="000000" w:themeColor="text1"/>
                          <w:lang w:val="en-US"/>
                        </w:rPr>
                        <w:t>("register.html")</w:t>
                      </w:r>
                    </w:p>
                  </w:txbxContent>
                </v:textbox>
                <w10:anchorlock/>
              </v:shape>
            </w:pict>
          </mc:Fallback>
        </mc:AlternateContent>
      </w:r>
    </w:p>
    <w:p w14:paraId="3E5BFC00" w14:textId="77777777" w:rsidR="005D74D4" w:rsidRDefault="005D74D4" w:rsidP="005D74D4">
      <w:pPr>
        <w:pStyle w:val="ListParagraph"/>
        <w:tabs>
          <w:tab w:val="left" w:pos="1134"/>
        </w:tabs>
        <w:spacing w:line="360" w:lineRule="auto"/>
        <w:ind w:left="0"/>
        <w:jc w:val="center"/>
        <w:rPr>
          <w:sz w:val="28"/>
          <w:szCs w:val="28"/>
        </w:rPr>
      </w:pPr>
      <w:r>
        <w:rPr>
          <w:sz w:val="28"/>
          <w:szCs w:val="28"/>
        </w:rPr>
        <w:t xml:space="preserve">Рисунок 17 – Обработка </w:t>
      </w:r>
      <w:r>
        <w:rPr>
          <w:sz w:val="28"/>
          <w:szCs w:val="28"/>
          <w:lang w:val="en-US"/>
        </w:rPr>
        <w:t>POST</w:t>
      </w:r>
      <w:r w:rsidRPr="0088443D">
        <w:rPr>
          <w:sz w:val="28"/>
          <w:szCs w:val="28"/>
        </w:rPr>
        <w:t xml:space="preserve"> </w:t>
      </w:r>
      <w:r>
        <w:rPr>
          <w:sz w:val="28"/>
          <w:szCs w:val="28"/>
        </w:rPr>
        <w:t>запроса с формы регистрации</w:t>
      </w:r>
    </w:p>
    <w:p w14:paraId="69DF7353" w14:textId="50D35907" w:rsidR="005D74D4" w:rsidRDefault="005D74D4" w:rsidP="005D74D4">
      <w:pPr>
        <w:pStyle w:val="ListParagraph"/>
        <w:tabs>
          <w:tab w:val="left" w:pos="1134"/>
        </w:tabs>
        <w:spacing w:line="360" w:lineRule="auto"/>
        <w:ind w:left="0" w:firstLine="709"/>
        <w:rPr>
          <w:sz w:val="28"/>
          <w:szCs w:val="28"/>
        </w:rPr>
      </w:pPr>
    </w:p>
    <w:p w14:paraId="570B47BE" w14:textId="79043C49" w:rsidR="005D74D4" w:rsidRP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Со страницы приходят внесенные данные, из пароля извлекается хэш с помощью функции </w:t>
      </w:r>
      <w:r w:rsidRPr="0088443D">
        <w:rPr>
          <w:rFonts w:ascii="Courier New" w:hAnsi="Courier New" w:cs="Courier New"/>
          <w:color w:val="000000" w:themeColor="text1"/>
          <w:sz w:val="24"/>
          <w:szCs w:val="24"/>
          <w:lang w:val="en-US"/>
        </w:rPr>
        <w:t>generate</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password</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hash</w:t>
      </w:r>
      <w:r>
        <w:rPr>
          <w:rFonts w:ascii="Courier New" w:hAnsi="Courier New" w:cs="Courier New"/>
          <w:color w:val="000000" w:themeColor="text1"/>
          <w:sz w:val="24"/>
          <w:szCs w:val="24"/>
        </w:rPr>
        <w:t xml:space="preserve"> </w:t>
      </w:r>
      <w:r w:rsidRPr="0088443D">
        <w:rPr>
          <w:color w:val="000000" w:themeColor="text1"/>
          <w:sz w:val="28"/>
          <w:szCs w:val="28"/>
        </w:rPr>
        <w:t>б</w:t>
      </w:r>
      <w:r>
        <w:rPr>
          <w:color w:val="000000" w:themeColor="text1"/>
          <w:sz w:val="28"/>
          <w:szCs w:val="28"/>
        </w:rPr>
        <w:t xml:space="preserve">иблиотеки </w:t>
      </w:r>
      <w:proofErr w:type="spellStart"/>
      <w:r w:rsidRPr="005D74D4">
        <w:rPr>
          <w:rFonts w:ascii="Courier New" w:hAnsi="Courier New" w:cs="Courier New"/>
          <w:color w:val="000000" w:themeColor="text1"/>
          <w:sz w:val="24"/>
          <w:szCs w:val="24"/>
          <w:lang w:val="en-US"/>
        </w:rPr>
        <w:t>Werkzeug</w:t>
      </w:r>
      <w:proofErr w:type="spellEnd"/>
      <w:r>
        <w:rPr>
          <w:color w:val="000000" w:themeColor="text1"/>
          <w:sz w:val="28"/>
          <w:szCs w:val="28"/>
        </w:rPr>
        <w:t> </w:t>
      </w:r>
      <w:r w:rsidRPr="0088443D">
        <w:rPr>
          <w:color w:val="000000" w:themeColor="text1"/>
          <w:sz w:val="28"/>
          <w:szCs w:val="28"/>
        </w:rPr>
        <w:t xml:space="preserve">[25]. </w:t>
      </w:r>
      <w:r>
        <w:rPr>
          <w:color w:val="000000" w:themeColor="text1"/>
          <w:sz w:val="28"/>
          <w:szCs w:val="28"/>
        </w:rPr>
        <w:t xml:space="preserve">Затем выполняется </w:t>
      </w:r>
      <w:proofErr w:type="spellStart"/>
      <w:r>
        <w:rPr>
          <w:color w:val="000000" w:themeColor="text1"/>
          <w:sz w:val="28"/>
          <w:szCs w:val="28"/>
          <w:lang w:val="en-US"/>
        </w:rPr>
        <w:t>sql</w:t>
      </w:r>
      <w:proofErr w:type="spellEnd"/>
      <w:r w:rsidRPr="00940A6A">
        <w:rPr>
          <w:color w:val="000000" w:themeColor="text1"/>
          <w:sz w:val="28"/>
          <w:szCs w:val="28"/>
        </w:rPr>
        <w:t xml:space="preserve"> </w:t>
      </w:r>
      <w:r>
        <w:rPr>
          <w:color w:val="000000" w:themeColor="text1"/>
          <w:sz w:val="28"/>
          <w:szCs w:val="28"/>
        </w:rPr>
        <w:t xml:space="preserve">запрос, возвращающий число пользователей с указанным логином, и, если таких не существует, то в базу добавляется новый пользователь, создается директория для хранения сгенерированных данным пользователем файлов и происходит перенаправление обратно на страницу авторизации, в иных случаях выводится соответствующее сообщение. </w:t>
      </w:r>
    </w:p>
    <w:p w14:paraId="3C582380" w14:textId="77777777" w:rsidR="005D74D4" w:rsidRPr="000D1D8A" w:rsidRDefault="005D74D4" w:rsidP="005D74D4">
      <w:pPr>
        <w:pStyle w:val="ListParagraph"/>
        <w:tabs>
          <w:tab w:val="left" w:pos="1134"/>
        </w:tabs>
        <w:spacing w:line="360" w:lineRule="auto"/>
        <w:ind w:left="0" w:firstLine="709"/>
        <w:jc w:val="both"/>
        <w:rPr>
          <w:sz w:val="28"/>
          <w:szCs w:val="28"/>
        </w:rPr>
      </w:pPr>
      <w:r>
        <w:rPr>
          <w:sz w:val="28"/>
          <w:szCs w:val="28"/>
        </w:rPr>
        <w:t xml:space="preserve">Обработка </w:t>
      </w:r>
      <w:r>
        <w:rPr>
          <w:sz w:val="28"/>
          <w:szCs w:val="28"/>
          <w:lang w:val="en-US"/>
        </w:rPr>
        <w:t>POST</w:t>
      </w:r>
      <w:r w:rsidRPr="000D1D8A">
        <w:rPr>
          <w:sz w:val="28"/>
          <w:szCs w:val="28"/>
        </w:rPr>
        <w:t xml:space="preserve"> </w:t>
      </w:r>
      <w:r>
        <w:rPr>
          <w:sz w:val="28"/>
          <w:szCs w:val="28"/>
        </w:rPr>
        <w:t xml:space="preserve">запроса с формы авторизации происходит следующим образом – пользователь проверяется на существование, затем функцией </w:t>
      </w:r>
      <w:proofErr w:type="spellStart"/>
      <w:r w:rsidRPr="00143ED3">
        <w:rPr>
          <w:rFonts w:ascii="Courier New" w:hAnsi="Courier New" w:cs="Courier New"/>
          <w:sz w:val="24"/>
          <w:szCs w:val="24"/>
        </w:rPr>
        <w:t>check_password_hash</w:t>
      </w:r>
      <w:proofErr w:type="spellEnd"/>
      <w:r>
        <w:rPr>
          <w:sz w:val="28"/>
          <w:szCs w:val="28"/>
        </w:rPr>
        <w:t xml:space="preserve"> </w:t>
      </w:r>
      <w:proofErr w:type="spellStart"/>
      <w:r>
        <w:rPr>
          <w:sz w:val="28"/>
          <w:szCs w:val="28"/>
        </w:rPr>
        <w:t>библиблиотеки</w:t>
      </w:r>
      <w:proofErr w:type="spellEnd"/>
      <w:r>
        <w:rPr>
          <w:sz w:val="28"/>
          <w:szCs w:val="28"/>
        </w:rPr>
        <w:t xml:space="preserve"> </w:t>
      </w:r>
      <w:proofErr w:type="spellStart"/>
      <w:r>
        <w:rPr>
          <w:sz w:val="28"/>
          <w:szCs w:val="28"/>
          <w:lang w:val="en-US"/>
        </w:rPr>
        <w:t>Werkzeug</w:t>
      </w:r>
      <w:proofErr w:type="spellEnd"/>
      <w:r w:rsidRPr="000D1D8A">
        <w:rPr>
          <w:sz w:val="28"/>
          <w:szCs w:val="28"/>
        </w:rPr>
        <w:t xml:space="preserve"> </w:t>
      </w:r>
      <w:r>
        <w:rPr>
          <w:sz w:val="28"/>
          <w:szCs w:val="28"/>
        </w:rPr>
        <w:t>извлекается хэш пароля, полученного с формы и хэш, хранящийся в базе данных, в случае ес</w:t>
      </w:r>
      <w:r>
        <w:rPr>
          <w:sz w:val="28"/>
          <w:szCs w:val="28"/>
        </w:rPr>
        <w:lastRenderedPageBreak/>
        <w:t>ли они совпадают, извлекаются данные авторизованного пользователя и происходит перенаправление на главную форму.</w:t>
      </w:r>
    </w:p>
    <w:p w14:paraId="1C56B201" w14:textId="77777777" w:rsidR="005D74D4" w:rsidRDefault="005D74D4" w:rsidP="005D74D4">
      <w:pPr>
        <w:pStyle w:val="ListParagraph"/>
        <w:tabs>
          <w:tab w:val="left" w:pos="1134"/>
        </w:tabs>
        <w:spacing w:line="360" w:lineRule="auto"/>
        <w:ind w:left="0" w:firstLine="709"/>
        <w:jc w:val="both"/>
        <w:rPr>
          <w:ins w:id="459" w:author="Gleb Radchenko" w:date="2024-05-11T12:26:00Z"/>
          <w:sz w:val="28"/>
          <w:szCs w:val="28"/>
        </w:rPr>
      </w:pPr>
      <w:r>
        <w:rPr>
          <w:sz w:val="28"/>
          <w:szCs w:val="28"/>
        </w:rPr>
        <w:t xml:space="preserve">Программный код обработки </w:t>
      </w:r>
      <w:r>
        <w:rPr>
          <w:sz w:val="28"/>
          <w:szCs w:val="28"/>
          <w:lang w:val="en-US"/>
        </w:rPr>
        <w:t>POST</w:t>
      </w:r>
      <w:r w:rsidRPr="0049178A">
        <w:rPr>
          <w:sz w:val="28"/>
          <w:szCs w:val="28"/>
        </w:rPr>
        <w:t xml:space="preserve"> </w:t>
      </w:r>
      <w:r>
        <w:rPr>
          <w:sz w:val="28"/>
          <w:szCs w:val="28"/>
        </w:rPr>
        <w:t>запроса с формы авторизации представлен в приложении.</w:t>
      </w:r>
    </w:p>
    <w:p w14:paraId="207525CD" w14:textId="666EEDAD" w:rsidR="00831BF1" w:rsidRPr="00831BF1" w:rsidRDefault="00831BF1" w:rsidP="00831BF1">
      <w:pPr>
        <w:pStyle w:val="Heading11"/>
        <w:numPr>
          <w:ilvl w:val="0"/>
          <w:numId w:val="0"/>
        </w:numPr>
        <w:tabs>
          <w:tab w:val="left" w:pos="567"/>
        </w:tabs>
        <w:spacing w:before="0" w:after="0" w:line="360" w:lineRule="auto"/>
        <w:rPr>
          <w:ins w:id="460" w:author="Gleb Radchenko" w:date="2024-05-11T12:26:00Z"/>
          <w:szCs w:val="28"/>
        </w:rPr>
      </w:pPr>
      <w:ins w:id="461" w:author="Gleb Radchenko" w:date="2024-05-11T12:27:00Z">
        <w:r>
          <w:rPr>
            <w:szCs w:val="28"/>
          </w:rPr>
          <w:t>5</w:t>
        </w:r>
      </w:ins>
      <w:ins w:id="462" w:author="Gleb Radchenko" w:date="2024-05-11T12:26:00Z">
        <w:r>
          <w:rPr>
            <w:szCs w:val="28"/>
          </w:rPr>
          <w:t>.</w:t>
        </w:r>
        <w:r>
          <w:rPr>
            <w:szCs w:val="28"/>
          </w:rPr>
          <w:t>2</w:t>
        </w:r>
        <w:r w:rsidRPr="00373A6B">
          <w:rPr>
            <w:szCs w:val="28"/>
          </w:rPr>
          <w:t xml:space="preserve">. </w:t>
        </w:r>
        <w:r>
          <w:rPr>
            <w:szCs w:val="28"/>
          </w:rPr>
          <w:t>Главная страница приложения</w:t>
        </w:r>
      </w:ins>
    </w:p>
    <w:p w14:paraId="047D9F49" w14:textId="4C8994DB" w:rsidR="00831BF1" w:rsidRPr="001517FE" w:rsidDel="00831BF1" w:rsidRDefault="00831BF1" w:rsidP="005D74D4">
      <w:pPr>
        <w:pStyle w:val="ListParagraph"/>
        <w:tabs>
          <w:tab w:val="left" w:pos="1134"/>
        </w:tabs>
        <w:spacing w:line="360" w:lineRule="auto"/>
        <w:ind w:left="0" w:firstLine="709"/>
        <w:jc w:val="both"/>
        <w:rPr>
          <w:del w:id="463" w:author="Gleb Radchenko" w:date="2024-05-11T12:26:00Z"/>
          <w:sz w:val="28"/>
          <w:szCs w:val="28"/>
        </w:rPr>
      </w:pPr>
    </w:p>
    <w:p w14:paraId="44F7954C" w14:textId="1933AEB1" w:rsidR="005D74D4" w:rsidRPr="00143ED3" w:rsidDel="00831BF1" w:rsidRDefault="005D74D4" w:rsidP="005D74D4">
      <w:pPr>
        <w:pStyle w:val="ListParagraph"/>
        <w:tabs>
          <w:tab w:val="left" w:pos="1134"/>
        </w:tabs>
        <w:spacing w:line="360" w:lineRule="auto"/>
        <w:ind w:left="0" w:firstLine="709"/>
        <w:rPr>
          <w:del w:id="464" w:author="Gleb Radchenko" w:date="2024-05-11T12:26:00Z"/>
          <w:b/>
          <w:sz w:val="28"/>
          <w:szCs w:val="28"/>
        </w:rPr>
      </w:pPr>
      <w:del w:id="465" w:author="Gleb Radchenko" w:date="2024-05-11T12:26:00Z">
        <w:r w:rsidRPr="00143ED3" w:rsidDel="00831BF1">
          <w:rPr>
            <w:b/>
            <w:sz w:val="28"/>
            <w:szCs w:val="28"/>
          </w:rPr>
          <w:delText>Главная страница</w:delText>
        </w:r>
      </w:del>
    </w:p>
    <w:p w14:paraId="692762A4" w14:textId="61E6568D" w:rsidR="005D74D4" w:rsidRDefault="005D74D4" w:rsidP="00831BF1">
      <w:pPr>
        <w:pStyle w:val="ListParagraph"/>
        <w:tabs>
          <w:tab w:val="left" w:pos="1134"/>
        </w:tabs>
        <w:spacing w:line="360" w:lineRule="auto"/>
        <w:ind w:left="0" w:firstLine="709"/>
        <w:rPr>
          <w:sz w:val="28"/>
          <w:szCs w:val="28"/>
        </w:rPr>
        <w:pPrChange w:id="466" w:author="Gleb Radchenko" w:date="2024-05-11T12:26:00Z">
          <w:pPr>
            <w:pStyle w:val="ListParagraph"/>
            <w:tabs>
              <w:tab w:val="left" w:pos="1134"/>
            </w:tabs>
            <w:spacing w:line="360" w:lineRule="auto"/>
            <w:ind w:left="0" w:firstLine="709"/>
            <w:jc w:val="both"/>
          </w:pPr>
        </w:pPrChange>
      </w:pPr>
      <w:r>
        <w:rPr>
          <w:sz w:val="28"/>
          <w:szCs w:val="28"/>
        </w:rPr>
        <w:t xml:space="preserve">На главной странице находится интерфейс для генерации партитуры. При нажатии на кнопку «Сгенерировать партитуру» блокируются все элементы и происходит вызов функции </w:t>
      </w:r>
      <w:r w:rsidRPr="00CE4B09">
        <w:rPr>
          <w:rFonts w:ascii="Courier New" w:hAnsi="Courier New" w:cs="Courier New"/>
          <w:sz w:val="24"/>
          <w:szCs w:val="24"/>
          <w:lang w:val="en-US"/>
        </w:rPr>
        <w:t>generate</w:t>
      </w:r>
      <w:r w:rsidRPr="00CE4B09">
        <w:rPr>
          <w:rFonts w:ascii="Courier New" w:hAnsi="Courier New" w:cs="Courier New"/>
          <w:sz w:val="24"/>
          <w:szCs w:val="24"/>
        </w:rPr>
        <w:t>_</w:t>
      </w:r>
      <w:r w:rsidRPr="00CE4B09">
        <w:rPr>
          <w:rFonts w:ascii="Courier New" w:hAnsi="Courier New" w:cs="Courier New"/>
          <w:sz w:val="24"/>
          <w:szCs w:val="24"/>
          <w:lang w:val="en-US"/>
        </w:rPr>
        <w:t>music</w:t>
      </w:r>
      <w:r w:rsidRPr="00143ED3">
        <w:rPr>
          <w:sz w:val="28"/>
          <w:szCs w:val="28"/>
        </w:rPr>
        <w:t xml:space="preserve">, </w:t>
      </w:r>
      <w:r>
        <w:rPr>
          <w:sz w:val="28"/>
          <w:szCs w:val="28"/>
        </w:rPr>
        <w:t>которая</w:t>
      </w:r>
      <w:r w:rsidR="00482452">
        <w:rPr>
          <w:sz w:val="28"/>
          <w:szCs w:val="28"/>
        </w:rPr>
        <w:t>,</w:t>
      </w:r>
      <w:r>
        <w:rPr>
          <w:sz w:val="28"/>
          <w:szCs w:val="28"/>
        </w:rPr>
        <w:t xml:space="preserve"> используя </w:t>
      </w:r>
      <w:r w:rsidR="00482452">
        <w:rPr>
          <w:sz w:val="28"/>
          <w:szCs w:val="28"/>
        </w:rPr>
        <w:t xml:space="preserve">обученную </w:t>
      </w:r>
      <w:r>
        <w:rPr>
          <w:sz w:val="28"/>
          <w:szCs w:val="28"/>
        </w:rPr>
        <w:t>модель</w:t>
      </w:r>
      <w:r w:rsidR="00482452">
        <w:rPr>
          <w:sz w:val="28"/>
          <w:szCs w:val="28"/>
        </w:rPr>
        <w:t>,</w:t>
      </w:r>
      <w:r>
        <w:rPr>
          <w:sz w:val="28"/>
          <w:szCs w:val="28"/>
        </w:rPr>
        <w:t xml:space="preserve"> генерирует </w:t>
      </w:r>
      <w:r>
        <w:rPr>
          <w:sz w:val="28"/>
          <w:szCs w:val="28"/>
          <w:lang w:val="en-US"/>
        </w:rPr>
        <w:t>midi</w:t>
      </w:r>
      <w:r w:rsidRPr="00143ED3">
        <w:rPr>
          <w:sz w:val="28"/>
          <w:szCs w:val="28"/>
        </w:rPr>
        <w:t xml:space="preserve"> </w:t>
      </w:r>
      <w:r>
        <w:rPr>
          <w:sz w:val="28"/>
          <w:szCs w:val="28"/>
        </w:rPr>
        <w:t>файл. Ее код представлен в приложении.</w:t>
      </w:r>
    </w:p>
    <w:p w14:paraId="27002C35"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Функция преобразует выход генератора, сгенерированный на основе векторов шумов, в матрицу, имеющую размерность, равную числу дорожек по одной оси и числу сгенерированных временных шагов по другой. Затем, используя созданный в процессе предобработки файл с тэгами, функция проходит вдоль оси временных шагов и декодирует ноты, создавая на их основе объекты </w:t>
      </w:r>
      <w:r w:rsidRPr="00CE4B09">
        <w:rPr>
          <w:rFonts w:ascii="Courier New" w:hAnsi="Courier New" w:cs="Courier New"/>
          <w:sz w:val="24"/>
          <w:szCs w:val="24"/>
          <w:lang w:val="en-US"/>
        </w:rPr>
        <w:t>Note</w:t>
      </w:r>
      <w:r w:rsidRPr="00CE4B09">
        <w:rPr>
          <w:sz w:val="28"/>
          <w:szCs w:val="28"/>
        </w:rPr>
        <w:t xml:space="preserve"> </w:t>
      </w:r>
      <w:r>
        <w:rPr>
          <w:sz w:val="28"/>
          <w:szCs w:val="28"/>
        </w:rPr>
        <w:t xml:space="preserve">и </w:t>
      </w:r>
      <w:r w:rsidRPr="00CE4B09">
        <w:rPr>
          <w:rFonts w:ascii="Courier New" w:hAnsi="Courier New" w:cs="Courier New"/>
          <w:sz w:val="24"/>
          <w:szCs w:val="24"/>
          <w:lang w:val="en-US"/>
        </w:rPr>
        <w:t>Rest</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music</w:t>
      </w:r>
      <w:r w:rsidRPr="00CE4B09">
        <w:rPr>
          <w:rFonts w:ascii="Courier New" w:hAnsi="Courier New" w:cs="Courier New"/>
          <w:sz w:val="24"/>
          <w:szCs w:val="24"/>
        </w:rPr>
        <w:t>21</w:t>
      </w:r>
      <w:r w:rsidRPr="00CE4B09">
        <w:rPr>
          <w:sz w:val="28"/>
          <w:szCs w:val="28"/>
        </w:rPr>
        <w:t xml:space="preserve">, </w:t>
      </w:r>
      <w:r>
        <w:rPr>
          <w:sz w:val="28"/>
          <w:szCs w:val="28"/>
        </w:rPr>
        <w:t xml:space="preserve">которые записывает в объекты </w:t>
      </w:r>
      <w:r w:rsidRPr="00CE4B09">
        <w:rPr>
          <w:rFonts w:ascii="Courier New" w:hAnsi="Courier New" w:cs="Courier New"/>
          <w:sz w:val="24"/>
          <w:szCs w:val="24"/>
          <w:lang w:val="en-US"/>
        </w:rPr>
        <w:t>Parts</w:t>
      </w:r>
      <w:r>
        <w:rPr>
          <w:sz w:val="28"/>
          <w:szCs w:val="28"/>
        </w:rPr>
        <w:t xml:space="preserve">, после созданные объекты </w:t>
      </w:r>
      <w:r w:rsidRPr="00CE4B09">
        <w:rPr>
          <w:rFonts w:ascii="Courier New" w:hAnsi="Courier New" w:cs="Courier New"/>
          <w:sz w:val="24"/>
          <w:szCs w:val="24"/>
          <w:lang w:val="en-US"/>
        </w:rPr>
        <w:t>Parts</w:t>
      </w:r>
      <w:r w:rsidRPr="00CE4B09">
        <w:rPr>
          <w:sz w:val="28"/>
          <w:szCs w:val="28"/>
        </w:rPr>
        <w:t xml:space="preserve"> </w:t>
      </w:r>
      <w:r>
        <w:rPr>
          <w:sz w:val="28"/>
          <w:szCs w:val="28"/>
        </w:rPr>
        <w:t xml:space="preserve">сохраняются в объект </w:t>
      </w:r>
      <w:r w:rsidRPr="00CE4B09">
        <w:rPr>
          <w:rFonts w:ascii="Courier New" w:hAnsi="Courier New" w:cs="Courier New"/>
          <w:sz w:val="24"/>
          <w:szCs w:val="24"/>
          <w:lang w:val="en-US"/>
        </w:rPr>
        <w:t>Score</w:t>
      </w:r>
      <w:r w:rsidRPr="00CE4B09">
        <w:rPr>
          <w:sz w:val="28"/>
          <w:szCs w:val="28"/>
        </w:rPr>
        <w:t xml:space="preserve">, </w:t>
      </w:r>
      <w:r>
        <w:rPr>
          <w:sz w:val="28"/>
          <w:szCs w:val="28"/>
        </w:rPr>
        <w:t xml:space="preserve">который сохраняется как </w:t>
      </w:r>
      <w:r>
        <w:rPr>
          <w:sz w:val="28"/>
          <w:szCs w:val="28"/>
          <w:lang w:val="en-US"/>
        </w:rPr>
        <w:t>midi</w:t>
      </w:r>
      <w:r w:rsidRPr="00CE4B09">
        <w:rPr>
          <w:sz w:val="28"/>
          <w:szCs w:val="28"/>
        </w:rPr>
        <w:t xml:space="preserve"> </w:t>
      </w:r>
      <w:r>
        <w:rPr>
          <w:sz w:val="28"/>
          <w:szCs w:val="28"/>
        </w:rPr>
        <w:t>файл в директории пользователя.</w:t>
      </w:r>
    </w:p>
    <w:p w14:paraId="4CACC60B"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После успешной генерации становится доступной кнопка «Скачать», по нажатию, на которую выполняется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1B367734"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 xml:space="preserve">При установке </w:t>
      </w:r>
      <w:proofErr w:type="spellStart"/>
      <w:r>
        <w:rPr>
          <w:sz w:val="28"/>
          <w:szCs w:val="28"/>
        </w:rPr>
        <w:t>чекбоксов</w:t>
      </w:r>
      <w:proofErr w:type="spellEnd"/>
      <w:r>
        <w:rPr>
          <w:sz w:val="28"/>
          <w:szCs w:val="28"/>
        </w:rPr>
        <w:t xml:space="preserve"> на форме, замораживаются соответствующие вектора шумов, которые остаются постоянными на протяжении того времени, пока </w:t>
      </w:r>
      <w:proofErr w:type="spellStart"/>
      <w:r>
        <w:rPr>
          <w:sz w:val="28"/>
          <w:szCs w:val="28"/>
        </w:rPr>
        <w:t>чекбоксы</w:t>
      </w:r>
      <w:proofErr w:type="spellEnd"/>
      <w:r>
        <w:rPr>
          <w:sz w:val="28"/>
          <w:szCs w:val="28"/>
        </w:rPr>
        <w:t xml:space="preserve"> активны. Таким образом пользователь имеет возможность управлять характеристиками генерируемой партитуры.</w:t>
      </w:r>
    </w:p>
    <w:p w14:paraId="06543903" w14:textId="01BC3897" w:rsidR="00BF7FA7" w:rsidRPr="00BF7FA7" w:rsidRDefault="005D74D4" w:rsidP="00BF7FA7">
      <w:pPr>
        <w:pStyle w:val="ListParagraph"/>
        <w:tabs>
          <w:tab w:val="left" w:pos="1134"/>
        </w:tabs>
        <w:spacing w:line="360" w:lineRule="auto"/>
        <w:ind w:left="0" w:firstLine="709"/>
        <w:jc w:val="both"/>
        <w:rPr>
          <w:sz w:val="28"/>
          <w:szCs w:val="28"/>
        </w:rPr>
      </w:pPr>
      <w:r>
        <w:rPr>
          <w:sz w:val="28"/>
          <w:szCs w:val="28"/>
        </w:rPr>
        <w:t xml:space="preserve">Также, для ограничения траты ресурсов сервера пользователями, реализована система токенов и тарифов, которая автоматически начисляет токены спустя определенные промежутки времени и расходует имеющиеся </w:t>
      </w:r>
      <w:r>
        <w:rPr>
          <w:sz w:val="28"/>
          <w:szCs w:val="28"/>
        </w:rPr>
        <w:lastRenderedPageBreak/>
        <w:t>на каждую генерацию. Текущее число токенов пользователя рассчитывается перед каждым началом генерации кодом, представленным на рисунке 18, как разница между суммой начисленных токенов за все время и суммой израсходованных за все время.</w:t>
      </w:r>
    </w:p>
    <w:p w14:paraId="0FB1BA21" w14:textId="77777777" w:rsidR="005D74D4" w:rsidRDefault="005D74D4" w:rsidP="005D74D4">
      <w:pPr>
        <w:pStyle w:val="ListParagraph"/>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48475D9" wp14:editId="781BED99">
                <wp:extent cx="5753100" cy="1623060"/>
                <wp:effectExtent l="0" t="0" r="19050" b="15240"/>
                <wp:docPr id="25" name="Надпись 25"/>
                <wp:cNvGraphicFramePr/>
                <a:graphic xmlns:a="http://schemas.openxmlformats.org/drawingml/2006/main">
                  <a:graphicData uri="http://schemas.microsoft.com/office/word/2010/wordprocessingShape">
                    <wps:wsp>
                      <wps:cNvSpPr txBox="1"/>
                      <wps:spPr>
                        <a:xfrm>
                          <a:off x="0" y="0"/>
                          <a:ext cx="5753100" cy="1623060"/>
                        </a:xfrm>
                        <a:prstGeom prst="rect">
                          <a:avLst/>
                        </a:prstGeom>
                        <a:solidFill>
                          <a:schemeClr val="lt1"/>
                        </a:solidFill>
                        <a:ln w="6350">
                          <a:solidFill>
                            <a:prstClr val="black"/>
                          </a:solidFill>
                        </a:ln>
                      </wps:spPr>
                      <wps:txbx>
                        <w:txbxContent>
                          <w:p w14:paraId="46F295CC" w14:textId="77777777" w:rsidR="007E629F" w:rsidRDefault="007E629F"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w:t>
                            </w:r>
                            <w:proofErr w:type="spellEnd"/>
                            <w:r>
                              <w:rPr>
                                <w:rFonts w:ascii="Courier New" w:hAnsi="Courier New" w:cs="Courier New"/>
                                <w:color w:val="000000" w:themeColor="text1"/>
                                <w:lang w:val="en-US"/>
                              </w:rPr>
                              <w:t xml:space="preserve"> = </w:t>
                            </w:r>
                            <w:proofErr w:type="spellStart"/>
                            <w:proofErr w:type="gramStart"/>
                            <w:r>
                              <w:rPr>
                                <w:rFonts w:ascii="Courier New" w:hAnsi="Courier New" w:cs="Courier New"/>
                                <w:color w:val="000000" w:themeColor="text1"/>
                                <w:lang w:val="en-US"/>
                              </w:rPr>
                              <w:t>datetime.now</w:t>
                            </w:r>
                            <w:proofErr w:type="spellEnd"/>
                            <w:r>
                              <w:rPr>
                                <w:rFonts w:ascii="Courier New" w:hAnsi="Courier New" w:cs="Courier New"/>
                                <w:color w:val="000000" w:themeColor="text1"/>
                                <w:lang w:val="en-US"/>
                              </w:rPr>
                              <w:t>(</w:t>
                            </w:r>
                            <w:proofErr w:type="gramEnd"/>
                            <w:r>
                              <w:rPr>
                                <w:rFonts w:ascii="Courier New" w:hAnsi="Courier New" w:cs="Courier New"/>
                                <w:color w:val="000000" w:themeColor="text1"/>
                                <w:lang w:val="en-US"/>
                              </w:rPr>
                              <w:t>) –</w:t>
                            </w:r>
                          </w:p>
                          <w:p w14:paraId="63698707"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w:t>
                            </w:r>
                            <w:proofErr w:type="spellStart"/>
                            <w:proofErr w:type="gramStart"/>
                            <w:r w:rsidRPr="00117470">
                              <w:rPr>
                                <w:rFonts w:ascii="Courier New" w:hAnsi="Courier New" w:cs="Courier New"/>
                                <w:color w:val="000000" w:themeColor="text1"/>
                                <w:lang w:val="en-US"/>
                              </w:rPr>
                              <w:t>datetime.strptime</w:t>
                            </w:r>
                            <w:proofErr w:type="spellEnd"/>
                            <w:proofErr w:type="gramEnd"/>
                            <w:r w:rsidRPr="00117470">
                              <w:rPr>
                                <w:rFonts w:ascii="Courier New" w:hAnsi="Courier New" w:cs="Courier New"/>
                                <w:color w:val="000000" w:themeColor="text1"/>
                                <w:lang w:val="en-US"/>
                              </w:rPr>
                              <w:t>(</w:t>
                            </w:r>
                            <w:proofErr w:type="spellStart"/>
                            <w:r w:rsidRPr="00117470">
                              <w:rPr>
                                <w:rFonts w:ascii="Courier New" w:hAnsi="Courier New" w:cs="Courier New"/>
                                <w:color w:val="000000" w:themeColor="text1"/>
                                <w:lang w:val="en-US"/>
                              </w:rPr>
                              <w:t>current_user.creation_date</w:t>
                            </w:r>
                            <w:proofErr w:type="spellEnd"/>
                            <w:r w:rsidRPr="00117470">
                              <w:rPr>
                                <w:rFonts w:ascii="Courier New" w:hAnsi="Courier New" w:cs="Courier New"/>
                                <w:color w:val="000000" w:themeColor="text1"/>
                                <w:lang w:val="en-US"/>
                              </w:rPr>
                              <w:t xml:space="preserve">, </w:t>
                            </w:r>
                          </w:p>
                          <w:p w14:paraId="626E022A" w14:textId="77777777" w:rsidR="007E629F" w:rsidRPr="00117470"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w:t>
                            </w:r>
                            <w:proofErr w:type="gramStart"/>
                            <w:r w:rsidRPr="00117470">
                              <w:rPr>
                                <w:rFonts w:ascii="Courier New" w:hAnsi="Courier New" w:cs="Courier New"/>
                                <w:color w:val="000000" w:themeColor="text1"/>
                                <w:lang w:val="en-US"/>
                              </w:rPr>
                              <w:t>H:%</w:t>
                            </w:r>
                            <w:proofErr w:type="gramEnd"/>
                            <w:r w:rsidRPr="00117470">
                              <w:rPr>
                                <w:rFonts w:ascii="Courier New" w:hAnsi="Courier New" w:cs="Courier New"/>
                                <w:color w:val="000000" w:themeColor="text1"/>
                                <w:lang w:val="en-US"/>
                              </w:rPr>
                              <w:t>M:%</w:t>
                            </w:r>
                            <w:proofErr w:type="spellStart"/>
                            <w:r w:rsidRPr="00117470">
                              <w:rPr>
                                <w:rFonts w:ascii="Courier New" w:hAnsi="Courier New" w:cs="Courier New"/>
                                <w:color w:val="000000" w:themeColor="text1"/>
                                <w:lang w:val="en-US"/>
                              </w:rPr>
                              <w:t>S.%f</w:t>
                            </w:r>
                            <w:proofErr w:type="spellEnd"/>
                            <w:r w:rsidRPr="00117470">
                              <w:rPr>
                                <w:rFonts w:ascii="Courier New" w:hAnsi="Courier New" w:cs="Courier New"/>
                                <w:color w:val="000000" w:themeColor="text1"/>
                                <w:lang w:val="en-US"/>
                              </w:rPr>
                              <w:t>')</w:t>
                            </w:r>
                          </w:p>
                          <w:p w14:paraId="3155F14E" w14:textId="77777777" w:rsidR="007E629F" w:rsidRDefault="007E629F"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count_minutes</w:t>
                            </w:r>
                            <w:proofErr w:type="spellEnd"/>
                            <w:r w:rsidRPr="00117470">
                              <w:rPr>
                                <w:rFonts w:ascii="Courier New" w:hAnsi="Courier New" w:cs="Courier New"/>
                                <w:color w:val="000000" w:themeColor="text1"/>
                                <w:lang w:val="en-US"/>
                              </w:rPr>
                              <w:t xml:space="preserve"> = </w:t>
                            </w:r>
                            <w:proofErr w:type="gramStart"/>
                            <w:r w:rsidRPr="00117470">
                              <w:rPr>
                                <w:rFonts w:ascii="Courier New" w:hAnsi="Courier New" w:cs="Courier New"/>
                                <w:color w:val="000000" w:themeColor="text1"/>
                                <w:lang w:val="en-US"/>
                              </w:rPr>
                              <w:t>int(</w:t>
                            </w:r>
                            <w:proofErr w:type="spellStart"/>
                            <w:proofErr w:type="gramEnd"/>
                            <w:r w:rsidRPr="00117470">
                              <w:rPr>
                                <w:rFonts w:ascii="Courier New" w:hAnsi="Courier New" w:cs="Courier New"/>
                                <w:color w:val="000000" w:themeColor="text1"/>
                                <w:lang w:val="en-US"/>
                              </w:rPr>
                              <w:t>date_difference.days</w:t>
                            </w:r>
                            <w:proofErr w:type="spellEnd"/>
                            <w:r w:rsidRPr="00117470">
                              <w:rPr>
                                <w:rFonts w:ascii="Courier New" w:hAnsi="Courier New" w:cs="Courier New"/>
                                <w:color w:val="000000" w:themeColor="text1"/>
                                <w:lang w:val="en-US"/>
                              </w:rPr>
                              <w:t>*24*60 +</w:t>
                            </w:r>
                          </w:p>
                          <w:p w14:paraId="49171454"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date_</w:t>
                            </w:r>
                            <w:proofErr w:type="gramStart"/>
                            <w:r w:rsidRPr="00117470">
                              <w:rPr>
                                <w:rFonts w:ascii="Courier New" w:hAnsi="Courier New" w:cs="Courier New"/>
                                <w:color w:val="000000" w:themeColor="text1"/>
                                <w:lang w:val="en-US"/>
                              </w:rPr>
                              <w:t>difference.seconds</w:t>
                            </w:r>
                            <w:proofErr w:type="spellEnd"/>
                            <w:proofErr w:type="gramEnd"/>
                            <w:r w:rsidRPr="00117470">
                              <w:rPr>
                                <w:rFonts w:ascii="Courier New" w:hAnsi="Courier New" w:cs="Courier New"/>
                                <w:color w:val="000000" w:themeColor="text1"/>
                                <w:lang w:val="en-US"/>
                              </w:rPr>
                              <w:t>/60)</w:t>
                            </w:r>
                          </w:p>
                          <w:p w14:paraId="1573AFF0" w14:textId="77777777" w:rsidR="007E629F" w:rsidRDefault="007E629F"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current_user_tokens</w:t>
                            </w:r>
                            <w:proofErr w:type="spellEnd"/>
                            <w:r w:rsidRPr="00117470">
                              <w:rPr>
                                <w:rFonts w:ascii="Courier New" w:hAnsi="Courier New" w:cs="Courier New"/>
                                <w:color w:val="000000" w:themeColor="text1"/>
                                <w:lang w:val="en-US"/>
                              </w:rPr>
                              <w:t xml:space="preserve"> = </w:t>
                            </w:r>
                            <w:proofErr w:type="spellStart"/>
                            <w:r w:rsidRPr="00117470">
                              <w:rPr>
                                <w:rFonts w:ascii="Courier New" w:hAnsi="Courier New" w:cs="Courier New"/>
                                <w:color w:val="000000" w:themeColor="text1"/>
                                <w:lang w:val="en-US"/>
                              </w:rPr>
                              <w:t>count_minutes</w:t>
                            </w:r>
                            <w:proofErr w:type="spellEnd"/>
                            <w:r w:rsidRPr="00117470">
                              <w:rPr>
                                <w:rFonts w:ascii="Courier New" w:hAnsi="Courier New" w:cs="Courier New"/>
                                <w:color w:val="000000" w:themeColor="text1"/>
                                <w:lang w:val="en-US"/>
                              </w:rPr>
                              <w:t xml:space="preserve"> * </w:t>
                            </w:r>
                          </w:p>
                          <w:p w14:paraId="1231405D"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user.count</w:t>
                            </w:r>
                            <w:proofErr w:type="gramEnd"/>
                            <w:r w:rsidRPr="00117470">
                              <w:rPr>
                                <w:rFonts w:ascii="Courier New" w:hAnsi="Courier New" w:cs="Courier New"/>
                                <w:color w:val="000000" w:themeColor="text1"/>
                                <w:lang w:val="en-US"/>
                              </w:rPr>
                              <w:t>_tokens_per_minute</w:t>
                            </w:r>
                            <w:proofErr w:type="spellEnd"/>
                            <w:r w:rsidRPr="00117470">
                              <w:rPr>
                                <w:rFonts w:ascii="Courier New" w:hAnsi="Courier New" w:cs="Courier New"/>
                                <w:color w:val="000000" w:themeColor="text1"/>
                                <w:lang w:val="en-US"/>
                              </w:rPr>
                              <w:t xml:space="preserv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user.count</w:t>
                            </w:r>
                            <w:proofErr w:type="gramEnd"/>
                            <w:r w:rsidRPr="00117470">
                              <w:rPr>
                                <w:rFonts w:ascii="Courier New" w:hAnsi="Courier New" w:cs="Courier New"/>
                                <w:color w:val="000000" w:themeColor="text1"/>
                                <w:lang w:val="en-US"/>
                              </w:rPr>
                              <w:t>_generated_files</w:t>
                            </w:r>
                            <w:proofErr w:type="spellEnd"/>
                            <w:r w:rsidRPr="00117470">
                              <w:rPr>
                                <w:rFonts w:ascii="Courier New" w:hAnsi="Courier New" w:cs="Courier New"/>
                                <w:color w:val="000000" w:themeColor="text1"/>
                                <w:lang w:val="en-US"/>
                              </w:rPr>
                              <w:t xml:space="preserve"> * </w:t>
                            </w:r>
                          </w:p>
                          <w:p w14:paraId="4EC15D6A"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user.generation</w:t>
                            </w:r>
                            <w:proofErr w:type="gramEnd"/>
                            <w:r w:rsidRPr="00117470">
                              <w:rPr>
                                <w:rFonts w:ascii="Courier New" w:hAnsi="Courier New" w:cs="Courier New"/>
                                <w:color w:val="000000" w:themeColor="text1"/>
                                <w:lang w:val="en-US"/>
                              </w:rPr>
                              <w:t>_cost</w:t>
                            </w:r>
                            <w:proofErr w:type="spellEnd"/>
                          </w:p>
                          <w:p w14:paraId="6B298738" w14:textId="77777777" w:rsidR="007E629F" w:rsidRPr="00FB6B7D" w:rsidRDefault="007E629F"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user.update</w:t>
                            </w:r>
                            <w:proofErr w:type="gramEnd"/>
                            <w:r w:rsidRPr="00117470">
                              <w:rPr>
                                <w:rFonts w:ascii="Courier New" w:hAnsi="Courier New" w:cs="Courier New"/>
                                <w:color w:val="000000" w:themeColor="text1"/>
                                <w:lang w:val="en-US"/>
                              </w:rPr>
                              <w:t>_current_tokens</w:t>
                            </w:r>
                            <w:proofErr w:type="spellEnd"/>
                            <w:r w:rsidRPr="00117470">
                              <w:rPr>
                                <w:rFonts w:ascii="Courier New" w:hAnsi="Courier New" w:cs="Courier New"/>
                                <w:color w:val="000000" w:themeColor="text1"/>
                                <w:lang w:val="en-US"/>
                              </w:rPr>
                              <w:t>(</w:t>
                            </w:r>
                            <w:proofErr w:type="spellStart"/>
                            <w:r w:rsidRPr="00117470">
                              <w:rPr>
                                <w:rFonts w:ascii="Courier New" w:hAnsi="Courier New" w:cs="Courier New"/>
                                <w:color w:val="000000" w:themeColor="text1"/>
                                <w:lang w:val="en-US"/>
                              </w:rPr>
                              <w:t>current_user_tokens</w:t>
                            </w:r>
                            <w:proofErr w:type="spellEnd"/>
                            <w:r w:rsidRPr="00117470">
                              <w:rPr>
                                <w:rFonts w:ascii="Courier New" w:hAnsi="Courier New" w:cs="Courier New"/>
                                <w:color w:val="000000" w:themeColor="text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8475D9" id="Надпись 25" o:spid="_x0000_s1030" type="#_x0000_t202" style="width:453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" fillcolor="white [3201]" strokeweight=".5pt">
                <v:textbox>
                  <w:txbxContent>
                    <w:p w14:paraId="46F295CC" w14:textId="77777777" w:rsidR="007E629F" w:rsidRDefault="007E629F"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w:t>
                      </w:r>
                      <w:proofErr w:type="spellEnd"/>
                      <w:r>
                        <w:rPr>
                          <w:rFonts w:ascii="Courier New" w:hAnsi="Courier New" w:cs="Courier New"/>
                          <w:color w:val="000000" w:themeColor="text1"/>
                          <w:lang w:val="en-US"/>
                        </w:rPr>
                        <w:t xml:space="preserve"> = </w:t>
                      </w:r>
                      <w:proofErr w:type="spellStart"/>
                      <w:proofErr w:type="gramStart"/>
                      <w:r>
                        <w:rPr>
                          <w:rFonts w:ascii="Courier New" w:hAnsi="Courier New" w:cs="Courier New"/>
                          <w:color w:val="000000" w:themeColor="text1"/>
                          <w:lang w:val="en-US"/>
                        </w:rPr>
                        <w:t>datetime.now</w:t>
                      </w:r>
                      <w:proofErr w:type="spellEnd"/>
                      <w:r>
                        <w:rPr>
                          <w:rFonts w:ascii="Courier New" w:hAnsi="Courier New" w:cs="Courier New"/>
                          <w:color w:val="000000" w:themeColor="text1"/>
                          <w:lang w:val="en-US"/>
                        </w:rPr>
                        <w:t>(</w:t>
                      </w:r>
                      <w:proofErr w:type="gramEnd"/>
                      <w:r>
                        <w:rPr>
                          <w:rFonts w:ascii="Courier New" w:hAnsi="Courier New" w:cs="Courier New"/>
                          <w:color w:val="000000" w:themeColor="text1"/>
                          <w:lang w:val="en-US"/>
                        </w:rPr>
                        <w:t>) –</w:t>
                      </w:r>
                    </w:p>
                    <w:p w14:paraId="63698707"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w:t>
                      </w:r>
                      <w:proofErr w:type="spellStart"/>
                      <w:proofErr w:type="gramStart"/>
                      <w:r w:rsidRPr="00117470">
                        <w:rPr>
                          <w:rFonts w:ascii="Courier New" w:hAnsi="Courier New" w:cs="Courier New"/>
                          <w:color w:val="000000" w:themeColor="text1"/>
                          <w:lang w:val="en-US"/>
                        </w:rPr>
                        <w:t>datetime.strptime</w:t>
                      </w:r>
                      <w:proofErr w:type="spellEnd"/>
                      <w:proofErr w:type="gramEnd"/>
                      <w:r w:rsidRPr="00117470">
                        <w:rPr>
                          <w:rFonts w:ascii="Courier New" w:hAnsi="Courier New" w:cs="Courier New"/>
                          <w:color w:val="000000" w:themeColor="text1"/>
                          <w:lang w:val="en-US"/>
                        </w:rPr>
                        <w:t>(</w:t>
                      </w:r>
                      <w:proofErr w:type="spellStart"/>
                      <w:r w:rsidRPr="00117470">
                        <w:rPr>
                          <w:rFonts w:ascii="Courier New" w:hAnsi="Courier New" w:cs="Courier New"/>
                          <w:color w:val="000000" w:themeColor="text1"/>
                          <w:lang w:val="en-US"/>
                        </w:rPr>
                        <w:t>current_user.creation_date</w:t>
                      </w:r>
                      <w:proofErr w:type="spellEnd"/>
                      <w:r w:rsidRPr="00117470">
                        <w:rPr>
                          <w:rFonts w:ascii="Courier New" w:hAnsi="Courier New" w:cs="Courier New"/>
                          <w:color w:val="000000" w:themeColor="text1"/>
                          <w:lang w:val="en-US"/>
                        </w:rPr>
                        <w:t xml:space="preserve">, </w:t>
                      </w:r>
                    </w:p>
                    <w:p w14:paraId="626E022A" w14:textId="77777777" w:rsidR="007E629F" w:rsidRPr="00117470"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w:t>
                      </w:r>
                      <w:proofErr w:type="gramStart"/>
                      <w:r w:rsidRPr="00117470">
                        <w:rPr>
                          <w:rFonts w:ascii="Courier New" w:hAnsi="Courier New" w:cs="Courier New"/>
                          <w:color w:val="000000" w:themeColor="text1"/>
                          <w:lang w:val="en-US"/>
                        </w:rPr>
                        <w:t>H:%</w:t>
                      </w:r>
                      <w:proofErr w:type="gramEnd"/>
                      <w:r w:rsidRPr="00117470">
                        <w:rPr>
                          <w:rFonts w:ascii="Courier New" w:hAnsi="Courier New" w:cs="Courier New"/>
                          <w:color w:val="000000" w:themeColor="text1"/>
                          <w:lang w:val="en-US"/>
                        </w:rPr>
                        <w:t>M:%</w:t>
                      </w:r>
                      <w:proofErr w:type="spellStart"/>
                      <w:r w:rsidRPr="00117470">
                        <w:rPr>
                          <w:rFonts w:ascii="Courier New" w:hAnsi="Courier New" w:cs="Courier New"/>
                          <w:color w:val="000000" w:themeColor="text1"/>
                          <w:lang w:val="en-US"/>
                        </w:rPr>
                        <w:t>S.%f</w:t>
                      </w:r>
                      <w:proofErr w:type="spellEnd"/>
                      <w:r w:rsidRPr="00117470">
                        <w:rPr>
                          <w:rFonts w:ascii="Courier New" w:hAnsi="Courier New" w:cs="Courier New"/>
                          <w:color w:val="000000" w:themeColor="text1"/>
                          <w:lang w:val="en-US"/>
                        </w:rPr>
                        <w:t>')</w:t>
                      </w:r>
                    </w:p>
                    <w:p w14:paraId="3155F14E" w14:textId="77777777" w:rsidR="007E629F" w:rsidRDefault="007E629F"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count_minutes</w:t>
                      </w:r>
                      <w:proofErr w:type="spellEnd"/>
                      <w:r w:rsidRPr="00117470">
                        <w:rPr>
                          <w:rFonts w:ascii="Courier New" w:hAnsi="Courier New" w:cs="Courier New"/>
                          <w:color w:val="000000" w:themeColor="text1"/>
                          <w:lang w:val="en-US"/>
                        </w:rPr>
                        <w:t xml:space="preserve"> = </w:t>
                      </w:r>
                      <w:proofErr w:type="gramStart"/>
                      <w:r w:rsidRPr="00117470">
                        <w:rPr>
                          <w:rFonts w:ascii="Courier New" w:hAnsi="Courier New" w:cs="Courier New"/>
                          <w:color w:val="000000" w:themeColor="text1"/>
                          <w:lang w:val="en-US"/>
                        </w:rPr>
                        <w:t>int(</w:t>
                      </w:r>
                      <w:proofErr w:type="spellStart"/>
                      <w:proofErr w:type="gramEnd"/>
                      <w:r w:rsidRPr="00117470">
                        <w:rPr>
                          <w:rFonts w:ascii="Courier New" w:hAnsi="Courier New" w:cs="Courier New"/>
                          <w:color w:val="000000" w:themeColor="text1"/>
                          <w:lang w:val="en-US"/>
                        </w:rPr>
                        <w:t>date_difference.days</w:t>
                      </w:r>
                      <w:proofErr w:type="spellEnd"/>
                      <w:r w:rsidRPr="00117470">
                        <w:rPr>
                          <w:rFonts w:ascii="Courier New" w:hAnsi="Courier New" w:cs="Courier New"/>
                          <w:color w:val="000000" w:themeColor="text1"/>
                          <w:lang w:val="en-US"/>
                        </w:rPr>
                        <w:t>*24*60 +</w:t>
                      </w:r>
                    </w:p>
                    <w:p w14:paraId="49171454"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date_</w:t>
                      </w:r>
                      <w:proofErr w:type="gramStart"/>
                      <w:r w:rsidRPr="00117470">
                        <w:rPr>
                          <w:rFonts w:ascii="Courier New" w:hAnsi="Courier New" w:cs="Courier New"/>
                          <w:color w:val="000000" w:themeColor="text1"/>
                          <w:lang w:val="en-US"/>
                        </w:rPr>
                        <w:t>difference.seconds</w:t>
                      </w:r>
                      <w:proofErr w:type="spellEnd"/>
                      <w:proofErr w:type="gramEnd"/>
                      <w:r w:rsidRPr="00117470">
                        <w:rPr>
                          <w:rFonts w:ascii="Courier New" w:hAnsi="Courier New" w:cs="Courier New"/>
                          <w:color w:val="000000" w:themeColor="text1"/>
                          <w:lang w:val="en-US"/>
                        </w:rPr>
                        <w:t>/60)</w:t>
                      </w:r>
                    </w:p>
                    <w:p w14:paraId="1573AFF0" w14:textId="77777777" w:rsidR="007E629F" w:rsidRDefault="007E629F"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current_user_tokens</w:t>
                      </w:r>
                      <w:proofErr w:type="spellEnd"/>
                      <w:r w:rsidRPr="00117470">
                        <w:rPr>
                          <w:rFonts w:ascii="Courier New" w:hAnsi="Courier New" w:cs="Courier New"/>
                          <w:color w:val="000000" w:themeColor="text1"/>
                          <w:lang w:val="en-US"/>
                        </w:rPr>
                        <w:t xml:space="preserve"> = </w:t>
                      </w:r>
                      <w:proofErr w:type="spellStart"/>
                      <w:r w:rsidRPr="00117470">
                        <w:rPr>
                          <w:rFonts w:ascii="Courier New" w:hAnsi="Courier New" w:cs="Courier New"/>
                          <w:color w:val="000000" w:themeColor="text1"/>
                          <w:lang w:val="en-US"/>
                        </w:rPr>
                        <w:t>count_minutes</w:t>
                      </w:r>
                      <w:proofErr w:type="spellEnd"/>
                      <w:r w:rsidRPr="00117470">
                        <w:rPr>
                          <w:rFonts w:ascii="Courier New" w:hAnsi="Courier New" w:cs="Courier New"/>
                          <w:color w:val="000000" w:themeColor="text1"/>
                          <w:lang w:val="en-US"/>
                        </w:rPr>
                        <w:t xml:space="preserve"> * </w:t>
                      </w:r>
                    </w:p>
                    <w:p w14:paraId="1231405D"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user.count</w:t>
                      </w:r>
                      <w:proofErr w:type="gramEnd"/>
                      <w:r w:rsidRPr="00117470">
                        <w:rPr>
                          <w:rFonts w:ascii="Courier New" w:hAnsi="Courier New" w:cs="Courier New"/>
                          <w:color w:val="000000" w:themeColor="text1"/>
                          <w:lang w:val="en-US"/>
                        </w:rPr>
                        <w:t>_tokens_per_minute</w:t>
                      </w:r>
                      <w:proofErr w:type="spellEnd"/>
                      <w:r w:rsidRPr="00117470">
                        <w:rPr>
                          <w:rFonts w:ascii="Courier New" w:hAnsi="Courier New" w:cs="Courier New"/>
                          <w:color w:val="000000" w:themeColor="text1"/>
                          <w:lang w:val="en-US"/>
                        </w:rPr>
                        <w:t xml:space="preserv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user.count</w:t>
                      </w:r>
                      <w:proofErr w:type="gramEnd"/>
                      <w:r w:rsidRPr="00117470">
                        <w:rPr>
                          <w:rFonts w:ascii="Courier New" w:hAnsi="Courier New" w:cs="Courier New"/>
                          <w:color w:val="000000" w:themeColor="text1"/>
                          <w:lang w:val="en-US"/>
                        </w:rPr>
                        <w:t>_generated_files</w:t>
                      </w:r>
                      <w:proofErr w:type="spellEnd"/>
                      <w:r w:rsidRPr="00117470">
                        <w:rPr>
                          <w:rFonts w:ascii="Courier New" w:hAnsi="Courier New" w:cs="Courier New"/>
                          <w:color w:val="000000" w:themeColor="text1"/>
                          <w:lang w:val="en-US"/>
                        </w:rPr>
                        <w:t xml:space="preserve"> * </w:t>
                      </w:r>
                    </w:p>
                    <w:p w14:paraId="4EC15D6A"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user.generation</w:t>
                      </w:r>
                      <w:proofErr w:type="gramEnd"/>
                      <w:r w:rsidRPr="00117470">
                        <w:rPr>
                          <w:rFonts w:ascii="Courier New" w:hAnsi="Courier New" w:cs="Courier New"/>
                          <w:color w:val="000000" w:themeColor="text1"/>
                          <w:lang w:val="en-US"/>
                        </w:rPr>
                        <w:t>_cost</w:t>
                      </w:r>
                      <w:proofErr w:type="spellEnd"/>
                    </w:p>
                    <w:p w14:paraId="6B298738" w14:textId="77777777" w:rsidR="007E629F" w:rsidRPr="00FB6B7D" w:rsidRDefault="007E629F" w:rsidP="005D74D4">
                      <w:pPr>
                        <w:rPr>
                          <w:rFonts w:ascii="Courier New" w:hAnsi="Courier New" w:cs="Courier New"/>
                          <w:color w:val="000000" w:themeColor="text1"/>
                          <w:lang w:val="en-US"/>
                        </w:rPr>
                      </w:pPr>
                      <w:proofErr w:type="spellStart"/>
                      <w:r w:rsidRPr="00117470">
                        <w:rPr>
                          <w:rFonts w:ascii="Courier New" w:hAnsi="Courier New" w:cs="Courier New"/>
                          <w:color w:val="000000" w:themeColor="text1"/>
                          <w:lang w:val="en-US"/>
                        </w:rPr>
                        <w:t>current_</w:t>
                      </w:r>
                      <w:proofErr w:type="gramStart"/>
                      <w:r w:rsidRPr="00117470">
                        <w:rPr>
                          <w:rFonts w:ascii="Courier New" w:hAnsi="Courier New" w:cs="Courier New"/>
                          <w:color w:val="000000" w:themeColor="text1"/>
                          <w:lang w:val="en-US"/>
                        </w:rPr>
                        <w:t>user.update</w:t>
                      </w:r>
                      <w:proofErr w:type="gramEnd"/>
                      <w:r w:rsidRPr="00117470">
                        <w:rPr>
                          <w:rFonts w:ascii="Courier New" w:hAnsi="Courier New" w:cs="Courier New"/>
                          <w:color w:val="000000" w:themeColor="text1"/>
                          <w:lang w:val="en-US"/>
                        </w:rPr>
                        <w:t>_current_tokens</w:t>
                      </w:r>
                      <w:proofErr w:type="spellEnd"/>
                      <w:r w:rsidRPr="00117470">
                        <w:rPr>
                          <w:rFonts w:ascii="Courier New" w:hAnsi="Courier New" w:cs="Courier New"/>
                          <w:color w:val="000000" w:themeColor="text1"/>
                          <w:lang w:val="en-US"/>
                        </w:rPr>
                        <w:t>(</w:t>
                      </w:r>
                      <w:proofErr w:type="spellStart"/>
                      <w:r w:rsidRPr="00117470">
                        <w:rPr>
                          <w:rFonts w:ascii="Courier New" w:hAnsi="Courier New" w:cs="Courier New"/>
                          <w:color w:val="000000" w:themeColor="text1"/>
                          <w:lang w:val="en-US"/>
                        </w:rPr>
                        <w:t>current_user_tokens</w:t>
                      </w:r>
                      <w:proofErr w:type="spellEnd"/>
                      <w:r w:rsidRPr="00117470">
                        <w:rPr>
                          <w:rFonts w:ascii="Courier New" w:hAnsi="Courier New" w:cs="Courier New"/>
                          <w:color w:val="000000" w:themeColor="text1"/>
                          <w:lang w:val="en-US"/>
                        </w:rPr>
                        <w:t>)</w:t>
                      </w:r>
                    </w:p>
                  </w:txbxContent>
                </v:textbox>
                <w10:anchorlock/>
              </v:shape>
            </w:pict>
          </mc:Fallback>
        </mc:AlternateContent>
      </w:r>
    </w:p>
    <w:p w14:paraId="303E3D89" w14:textId="78C1C4FA" w:rsidR="005D74D4" w:rsidRDefault="005D74D4" w:rsidP="005D74D4">
      <w:pPr>
        <w:pStyle w:val="ListParagraph"/>
        <w:tabs>
          <w:tab w:val="left" w:pos="1134"/>
        </w:tabs>
        <w:spacing w:line="360" w:lineRule="auto"/>
        <w:ind w:left="0"/>
        <w:jc w:val="center"/>
        <w:rPr>
          <w:sz w:val="28"/>
          <w:szCs w:val="28"/>
        </w:rPr>
      </w:pPr>
      <w:r>
        <w:rPr>
          <w:sz w:val="28"/>
          <w:szCs w:val="28"/>
        </w:rPr>
        <w:t xml:space="preserve">Рисунок 18 – </w:t>
      </w:r>
      <w:del w:id="467" w:author="Gleb Radchenko" w:date="2024-05-11T12:11:00Z">
        <w:r w:rsidDel="0073710F">
          <w:rPr>
            <w:sz w:val="28"/>
            <w:szCs w:val="28"/>
          </w:rPr>
          <w:delText>Рассчет</w:delText>
        </w:r>
      </w:del>
      <w:ins w:id="468" w:author="Gleb Radchenko" w:date="2024-05-11T12:11:00Z">
        <w:r w:rsidR="0073710F">
          <w:rPr>
            <w:sz w:val="28"/>
            <w:szCs w:val="28"/>
          </w:rPr>
          <w:t>Расчёт</w:t>
        </w:r>
      </w:ins>
      <w:r>
        <w:rPr>
          <w:sz w:val="28"/>
          <w:szCs w:val="28"/>
        </w:rPr>
        <w:t xml:space="preserve"> токенов пользователя</w:t>
      </w:r>
    </w:p>
    <w:p w14:paraId="32D25096" w14:textId="089AC21B" w:rsidR="00482452" w:rsidRDefault="00482452" w:rsidP="00482452">
      <w:pPr>
        <w:tabs>
          <w:tab w:val="left" w:pos="1134"/>
        </w:tabs>
        <w:spacing w:line="360" w:lineRule="auto"/>
        <w:jc w:val="both"/>
        <w:rPr>
          <w:sz w:val="28"/>
          <w:szCs w:val="28"/>
        </w:rPr>
      </w:pPr>
    </w:p>
    <w:p w14:paraId="34152BB9" w14:textId="54602253" w:rsidR="00BF7FA7" w:rsidRPr="00482452" w:rsidRDefault="00BF7FA7" w:rsidP="00BF7FA7">
      <w:pPr>
        <w:tabs>
          <w:tab w:val="left" w:pos="1134"/>
        </w:tabs>
        <w:spacing w:line="360" w:lineRule="auto"/>
        <w:ind w:firstLine="709"/>
        <w:jc w:val="both"/>
        <w:rPr>
          <w:sz w:val="28"/>
          <w:szCs w:val="28"/>
        </w:rPr>
      </w:pPr>
      <w:r>
        <w:rPr>
          <w:sz w:val="28"/>
          <w:szCs w:val="28"/>
        </w:rPr>
        <w:t>Промежуток времени, через который начисляются токены, ус</w:t>
      </w:r>
      <w:r w:rsidR="00DB60ED">
        <w:rPr>
          <w:sz w:val="28"/>
          <w:szCs w:val="28"/>
        </w:rPr>
        <w:t>тановлен в 1 минуту, информация о числе</w:t>
      </w:r>
      <w:r>
        <w:rPr>
          <w:sz w:val="28"/>
          <w:szCs w:val="28"/>
        </w:rPr>
        <w:t xml:space="preserve"> начисляемых и расходуемых токенов зависит от выбранного пользовательского тарифа.</w:t>
      </w:r>
    </w:p>
    <w:p w14:paraId="3EB17574"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Внешний вид главной формы представлен на рисунке 19.</w:t>
      </w:r>
    </w:p>
    <w:p w14:paraId="38F3A959" w14:textId="77777777" w:rsidR="005D74D4" w:rsidRDefault="005D74D4" w:rsidP="005D74D4">
      <w:pPr>
        <w:pStyle w:val="ListParagraph"/>
        <w:tabs>
          <w:tab w:val="left" w:pos="1134"/>
        </w:tabs>
        <w:spacing w:line="360" w:lineRule="auto"/>
        <w:ind w:left="0"/>
        <w:jc w:val="center"/>
        <w:rPr>
          <w:sz w:val="28"/>
          <w:szCs w:val="28"/>
        </w:rPr>
      </w:pPr>
      <w:r w:rsidRPr="00C932FA">
        <w:rPr>
          <w:noProof/>
          <w:sz w:val="28"/>
          <w:szCs w:val="28"/>
        </w:rPr>
        <w:drawing>
          <wp:inline distT="0" distB="0" distL="0" distR="0" wp14:anchorId="4B5D941F" wp14:editId="60083B88">
            <wp:extent cx="5759450" cy="2645410"/>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645410"/>
                    </a:xfrm>
                    <a:prstGeom prst="rect">
                      <a:avLst/>
                    </a:prstGeom>
                  </pic:spPr>
                </pic:pic>
              </a:graphicData>
            </a:graphic>
          </wp:inline>
        </w:drawing>
      </w:r>
    </w:p>
    <w:p w14:paraId="76B49CBC" w14:textId="77777777" w:rsidR="005D74D4" w:rsidRDefault="005D74D4" w:rsidP="005D74D4">
      <w:pPr>
        <w:pStyle w:val="ListParagraph"/>
        <w:tabs>
          <w:tab w:val="left" w:pos="1134"/>
        </w:tabs>
        <w:spacing w:line="360" w:lineRule="auto"/>
        <w:ind w:left="0"/>
        <w:jc w:val="center"/>
        <w:rPr>
          <w:ins w:id="469" w:author="Gleb Radchenko" w:date="2024-05-11T12:28:00Z"/>
          <w:sz w:val="28"/>
          <w:szCs w:val="28"/>
        </w:rPr>
      </w:pPr>
      <w:r>
        <w:rPr>
          <w:sz w:val="28"/>
          <w:szCs w:val="28"/>
        </w:rPr>
        <w:t>Рисунок 19 – Главная форма</w:t>
      </w:r>
    </w:p>
    <w:p w14:paraId="74E8636D" w14:textId="77777777" w:rsidR="002366AC" w:rsidRDefault="002366AC" w:rsidP="005D74D4">
      <w:pPr>
        <w:pStyle w:val="ListParagraph"/>
        <w:tabs>
          <w:tab w:val="left" w:pos="1134"/>
        </w:tabs>
        <w:spacing w:line="360" w:lineRule="auto"/>
        <w:ind w:left="0"/>
        <w:jc w:val="center"/>
        <w:rPr>
          <w:sz w:val="28"/>
          <w:szCs w:val="28"/>
        </w:rPr>
      </w:pPr>
    </w:p>
    <w:p w14:paraId="09EDDD99" w14:textId="5C94958C" w:rsidR="005D74D4" w:rsidRDefault="002366AC" w:rsidP="005D74D4">
      <w:pPr>
        <w:pStyle w:val="ListParagraph"/>
        <w:tabs>
          <w:tab w:val="left" w:pos="1134"/>
        </w:tabs>
        <w:spacing w:line="360" w:lineRule="auto"/>
        <w:ind w:left="0"/>
        <w:rPr>
          <w:sz w:val="28"/>
          <w:szCs w:val="28"/>
        </w:rPr>
      </w:pPr>
      <w:commentRangeStart w:id="470"/>
      <w:ins w:id="471" w:author="Gleb Radchenko" w:date="2024-05-11T12:28:00Z">
        <w:r w:rsidRPr="002366AC">
          <w:rPr>
            <w:sz w:val="28"/>
            <w:szCs w:val="28"/>
            <w:highlight w:val="yellow"/>
            <w:rPrChange w:id="472" w:author="Gleb Radchenko" w:date="2024-05-11T12:28:00Z">
              <w:rPr>
                <w:sz w:val="28"/>
                <w:szCs w:val="28"/>
              </w:rPr>
            </w:rPrChange>
          </w:rPr>
          <w:t>Не понятно, как происходит настройка генерации, как пользователь может влиять на результат генерации.</w:t>
        </w:r>
      </w:ins>
      <w:commentRangeEnd w:id="470"/>
      <w:ins w:id="473" w:author="Gleb Radchenko" w:date="2024-05-11T12:29:00Z">
        <w:r>
          <w:rPr>
            <w:rStyle w:val="CommentReference"/>
          </w:rPr>
          <w:commentReference w:id="470"/>
        </w:r>
      </w:ins>
    </w:p>
    <w:p w14:paraId="4F9DAF25" w14:textId="54D375A9" w:rsidR="00831BF1" w:rsidRPr="00831BF1" w:rsidRDefault="00831BF1" w:rsidP="00831BF1">
      <w:pPr>
        <w:pStyle w:val="Heading11"/>
        <w:numPr>
          <w:ilvl w:val="0"/>
          <w:numId w:val="0"/>
        </w:numPr>
        <w:tabs>
          <w:tab w:val="left" w:pos="567"/>
        </w:tabs>
        <w:spacing w:before="0" w:after="0" w:line="360" w:lineRule="auto"/>
        <w:rPr>
          <w:ins w:id="474" w:author="Gleb Radchenko" w:date="2024-05-11T12:26:00Z"/>
          <w:szCs w:val="28"/>
        </w:rPr>
      </w:pPr>
      <w:ins w:id="475" w:author="Gleb Radchenko" w:date="2024-05-11T12:27:00Z">
        <w:r>
          <w:rPr>
            <w:szCs w:val="28"/>
          </w:rPr>
          <w:lastRenderedPageBreak/>
          <w:t>5</w:t>
        </w:r>
      </w:ins>
      <w:ins w:id="476" w:author="Gleb Radchenko" w:date="2024-05-11T12:26:00Z">
        <w:r>
          <w:rPr>
            <w:szCs w:val="28"/>
          </w:rPr>
          <w:t>.</w:t>
        </w:r>
        <w:r>
          <w:rPr>
            <w:szCs w:val="28"/>
          </w:rPr>
          <w:t>3</w:t>
        </w:r>
        <w:r w:rsidRPr="00373A6B">
          <w:rPr>
            <w:szCs w:val="28"/>
          </w:rPr>
          <w:t xml:space="preserve">. </w:t>
        </w:r>
        <w:r w:rsidRPr="00831BF1">
          <w:rPr>
            <w:szCs w:val="28"/>
          </w:rPr>
          <w:t>Личный кабинет</w:t>
        </w:r>
        <w:r>
          <w:rPr>
            <w:szCs w:val="28"/>
          </w:rPr>
          <w:t xml:space="preserve"> п</w:t>
        </w:r>
      </w:ins>
      <w:ins w:id="477" w:author="Gleb Radchenko" w:date="2024-05-11T12:27:00Z">
        <w:r>
          <w:rPr>
            <w:szCs w:val="28"/>
          </w:rPr>
          <w:t>ользователя</w:t>
        </w:r>
      </w:ins>
    </w:p>
    <w:p w14:paraId="055AEF75" w14:textId="14EB2A03" w:rsidR="005D74D4" w:rsidDel="00831BF1" w:rsidRDefault="005D74D4" w:rsidP="005D74D4">
      <w:pPr>
        <w:pStyle w:val="ListParagraph"/>
        <w:tabs>
          <w:tab w:val="left" w:pos="1134"/>
        </w:tabs>
        <w:spacing w:line="360" w:lineRule="auto"/>
        <w:ind w:left="0" w:firstLine="709"/>
        <w:rPr>
          <w:del w:id="478" w:author="Gleb Radchenko" w:date="2024-05-11T12:26:00Z"/>
          <w:b/>
          <w:sz w:val="28"/>
          <w:szCs w:val="28"/>
        </w:rPr>
      </w:pPr>
      <w:del w:id="479" w:author="Gleb Radchenko" w:date="2024-05-11T12:26:00Z">
        <w:r w:rsidRPr="00C932FA" w:rsidDel="00831BF1">
          <w:rPr>
            <w:b/>
            <w:sz w:val="28"/>
            <w:szCs w:val="28"/>
          </w:rPr>
          <w:delText>Личный кабинет</w:delText>
        </w:r>
      </w:del>
    </w:p>
    <w:p w14:paraId="0CA109D0" w14:textId="77777777" w:rsidR="005D74D4" w:rsidRDefault="005D74D4" w:rsidP="001C12EE">
      <w:pPr>
        <w:pStyle w:val="ListParagraph"/>
        <w:tabs>
          <w:tab w:val="left" w:pos="1134"/>
        </w:tabs>
        <w:spacing w:line="360" w:lineRule="auto"/>
        <w:ind w:left="0" w:firstLine="709"/>
        <w:jc w:val="both"/>
        <w:rPr>
          <w:sz w:val="28"/>
          <w:szCs w:val="28"/>
        </w:rPr>
      </w:pPr>
      <w:r>
        <w:rPr>
          <w:sz w:val="28"/>
          <w:szCs w:val="28"/>
        </w:rPr>
        <w:t xml:space="preserve">Из главной формы доступен личный кабинет пользователя, в котором есть функционал установки нового пароля и имени пользователя, а также просмотра истории генераций с возможностью просмотреть и скачать ранее сгенерированные </w:t>
      </w:r>
      <w:r>
        <w:rPr>
          <w:sz w:val="28"/>
          <w:szCs w:val="28"/>
          <w:lang w:val="en-US"/>
        </w:rPr>
        <w:t>midi</w:t>
      </w:r>
      <w:r w:rsidRPr="00C932FA">
        <w:rPr>
          <w:sz w:val="28"/>
          <w:szCs w:val="28"/>
        </w:rPr>
        <w:t xml:space="preserve"> </w:t>
      </w:r>
      <w:r>
        <w:rPr>
          <w:sz w:val="28"/>
          <w:szCs w:val="28"/>
        </w:rPr>
        <w:t>файлы.</w:t>
      </w:r>
    </w:p>
    <w:p w14:paraId="19022DC8" w14:textId="771E6332" w:rsidR="005D74D4" w:rsidRDefault="005D74D4" w:rsidP="001C12EE">
      <w:pPr>
        <w:pStyle w:val="ListParagraph"/>
        <w:tabs>
          <w:tab w:val="left" w:pos="1134"/>
        </w:tabs>
        <w:spacing w:line="360" w:lineRule="auto"/>
        <w:ind w:left="0" w:firstLine="709"/>
        <w:jc w:val="both"/>
        <w:rPr>
          <w:sz w:val="28"/>
          <w:szCs w:val="28"/>
        </w:rPr>
      </w:pPr>
      <w:r>
        <w:rPr>
          <w:sz w:val="28"/>
          <w:szCs w:val="28"/>
        </w:rPr>
        <w:t>На вкладке истории генераций, используя данные запроса</w:t>
      </w:r>
      <w:r w:rsidR="00DB60ED">
        <w:rPr>
          <w:sz w:val="28"/>
          <w:szCs w:val="28"/>
        </w:rPr>
        <w:t xml:space="preserve"> на получение списка файлов пользователя</w:t>
      </w:r>
      <w:r>
        <w:rPr>
          <w:sz w:val="28"/>
          <w:szCs w:val="28"/>
        </w:rPr>
        <w:t xml:space="preserve"> к базе, с помощью </w:t>
      </w:r>
      <w:proofErr w:type="spellStart"/>
      <w:r>
        <w:rPr>
          <w:sz w:val="28"/>
          <w:szCs w:val="28"/>
        </w:rPr>
        <w:t>шаблонизатора</w:t>
      </w:r>
      <w:proofErr w:type="spellEnd"/>
      <w:r>
        <w:rPr>
          <w:sz w:val="28"/>
          <w:szCs w:val="28"/>
        </w:rPr>
        <w:t xml:space="preserve"> </w:t>
      </w:r>
      <w:r>
        <w:rPr>
          <w:sz w:val="28"/>
          <w:szCs w:val="28"/>
          <w:lang w:val="en-US"/>
        </w:rPr>
        <w:t>Jinja</w:t>
      </w:r>
      <w:r w:rsidRPr="00733165">
        <w:rPr>
          <w:sz w:val="28"/>
          <w:szCs w:val="28"/>
        </w:rPr>
        <w:t xml:space="preserve"> </w:t>
      </w:r>
      <w:r>
        <w:rPr>
          <w:sz w:val="28"/>
          <w:szCs w:val="28"/>
        </w:rPr>
        <w:t>создаются формы</w:t>
      </w:r>
      <w:r w:rsidR="00DB60ED">
        <w:rPr>
          <w:sz w:val="28"/>
          <w:szCs w:val="28"/>
        </w:rPr>
        <w:t xml:space="preserve"> для каждого файла</w:t>
      </w:r>
      <w:r>
        <w:rPr>
          <w:sz w:val="28"/>
          <w:szCs w:val="28"/>
        </w:rPr>
        <w:t xml:space="preserve">, при клике на кнопку «Скачать» которых посылается </w:t>
      </w:r>
      <w:r>
        <w:rPr>
          <w:sz w:val="28"/>
          <w:szCs w:val="28"/>
          <w:lang w:val="en-US"/>
        </w:rPr>
        <w:t>POST</w:t>
      </w:r>
      <w:r w:rsidRPr="00733165">
        <w:rPr>
          <w:sz w:val="28"/>
          <w:szCs w:val="28"/>
        </w:rPr>
        <w:t xml:space="preserve"> </w:t>
      </w:r>
      <w:r>
        <w:rPr>
          <w:sz w:val="28"/>
          <w:szCs w:val="28"/>
        </w:rPr>
        <w:t xml:space="preserve">запрос с соответствующим именем файла, далее по имени файла и имени пользователя вызывается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03A3147F" w14:textId="77777777" w:rsidR="005D74D4" w:rsidRDefault="005D74D4" w:rsidP="005D74D4">
      <w:pPr>
        <w:pStyle w:val="ListParagraph"/>
        <w:tabs>
          <w:tab w:val="left" w:pos="1134"/>
        </w:tabs>
        <w:spacing w:line="360" w:lineRule="auto"/>
        <w:ind w:left="0" w:firstLine="709"/>
        <w:jc w:val="both"/>
        <w:rPr>
          <w:sz w:val="28"/>
          <w:szCs w:val="28"/>
        </w:rPr>
      </w:pPr>
      <w:r>
        <w:rPr>
          <w:sz w:val="28"/>
          <w:szCs w:val="28"/>
        </w:rPr>
        <w:t>Код, обрабатывающий запросы для страницы истории генераций представлен на рисунке 20.</w:t>
      </w:r>
    </w:p>
    <w:p w14:paraId="22560084" w14:textId="77777777" w:rsidR="005D74D4" w:rsidRDefault="005D74D4" w:rsidP="005D74D4">
      <w:pPr>
        <w:pStyle w:val="ListParagraph"/>
        <w:tabs>
          <w:tab w:val="left" w:pos="1134"/>
        </w:tabs>
        <w:spacing w:line="360" w:lineRule="auto"/>
        <w:ind w:left="0"/>
        <w:rPr>
          <w:sz w:val="28"/>
          <w:szCs w:val="28"/>
        </w:rPr>
      </w:pPr>
      <w:r>
        <w:rPr>
          <w:rFonts w:eastAsia="Times New Roman"/>
          <w:noProof/>
          <w:sz w:val="28"/>
          <w:szCs w:val="28"/>
        </w:rPr>
        <mc:AlternateContent>
          <mc:Choice Requires="wps">
            <w:drawing>
              <wp:inline distT="0" distB="0" distL="0" distR="0" wp14:anchorId="36E0BB2E" wp14:editId="6679A754">
                <wp:extent cx="5753100" cy="2697480"/>
                <wp:effectExtent l="0" t="0" r="19050" b="26670"/>
                <wp:docPr id="29" name="Надпись 29"/>
                <wp:cNvGraphicFramePr/>
                <a:graphic xmlns:a="http://schemas.openxmlformats.org/drawingml/2006/main">
                  <a:graphicData uri="http://schemas.microsoft.com/office/word/2010/wordprocessingShape">
                    <wps:wsp>
                      <wps:cNvSpPr txBox="1"/>
                      <wps:spPr>
                        <a:xfrm>
                          <a:off x="0" y="0"/>
                          <a:ext cx="5753100" cy="2697480"/>
                        </a:xfrm>
                        <a:prstGeom prst="rect">
                          <a:avLst/>
                        </a:prstGeom>
                        <a:solidFill>
                          <a:schemeClr val="lt1"/>
                        </a:solidFill>
                        <a:ln w="6350">
                          <a:solidFill>
                            <a:prstClr val="black"/>
                          </a:solidFill>
                        </a:ln>
                      </wps:spPr>
                      <wps:txbx>
                        <w:txbxContent>
                          <w:p w14:paraId="333555C6"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w:t>
                            </w:r>
                            <w:proofErr w:type="gramStart"/>
                            <w:r w:rsidRPr="00E93048">
                              <w:rPr>
                                <w:rFonts w:ascii="Courier New" w:hAnsi="Courier New" w:cs="Courier New"/>
                                <w:color w:val="000000" w:themeColor="text1"/>
                                <w:lang w:val="en-US"/>
                              </w:rPr>
                              <w:t>app.route</w:t>
                            </w:r>
                            <w:proofErr w:type="gramEnd"/>
                            <w:r w:rsidRPr="00E93048">
                              <w:rPr>
                                <w:rFonts w:ascii="Courier New" w:hAnsi="Courier New" w:cs="Courier New"/>
                                <w:color w:val="000000" w:themeColor="text1"/>
                                <w:lang w:val="en-US"/>
                              </w:rPr>
                              <w:t>('/lk_history', methods=['GET', 'POST'])</w:t>
                            </w:r>
                          </w:p>
                          <w:p w14:paraId="20284C1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def </w:t>
                            </w:r>
                            <w:proofErr w:type="spellStart"/>
                            <w:r w:rsidRPr="00E93048">
                              <w:rPr>
                                <w:rFonts w:ascii="Courier New" w:hAnsi="Courier New" w:cs="Courier New"/>
                                <w:color w:val="000000" w:themeColor="text1"/>
                                <w:lang w:val="en-US"/>
                              </w:rPr>
                              <w:t>lk_</w:t>
                            </w:r>
                            <w:proofErr w:type="gramStart"/>
                            <w:r w:rsidRPr="00E93048">
                              <w:rPr>
                                <w:rFonts w:ascii="Courier New" w:hAnsi="Courier New" w:cs="Courier New"/>
                                <w:color w:val="000000" w:themeColor="text1"/>
                                <w:lang w:val="en-US"/>
                              </w:rPr>
                              <w:t>history</w:t>
                            </w:r>
                            <w:proofErr w:type="spellEnd"/>
                            <w:r w:rsidRPr="00E93048">
                              <w:rPr>
                                <w:rFonts w:ascii="Courier New" w:hAnsi="Courier New" w:cs="Courier New"/>
                                <w:color w:val="000000" w:themeColor="text1"/>
                                <w:lang w:val="en-US"/>
                              </w:rPr>
                              <w:t>(</w:t>
                            </w:r>
                            <w:proofErr w:type="gramEnd"/>
                            <w:r w:rsidRPr="00E93048">
                              <w:rPr>
                                <w:rFonts w:ascii="Courier New" w:hAnsi="Courier New" w:cs="Courier New"/>
                                <w:color w:val="000000" w:themeColor="text1"/>
                                <w:lang w:val="en-US"/>
                              </w:rPr>
                              <w:t>):</w:t>
                            </w:r>
                          </w:p>
                          <w:p w14:paraId="44FC1347"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w:t>
                            </w:r>
                            <w:proofErr w:type="spellStart"/>
                            <w:proofErr w:type="gramStart"/>
                            <w:r w:rsidRPr="00E93048">
                              <w:rPr>
                                <w:rFonts w:ascii="Courier New" w:hAnsi="Courier New" w:cs="Courier New"/>
                                <w:color w:val="000000" w:themeColor="text1"/>
                                <w:lang w:val="en-US"/>
                              </w:rPr>
                              <w:t>request.method</w:t>
                            </w:r>
                            <w:proofErr w:type="spellEnd"/>
                            <w:proofErr w:type="gramEnd"/>
                            <w:r w:rsidRPr="00E93048">
                              <w:rPr>
                                <w:rFonts w:ascii="Courier New" w:hAnsi="Courier New" w:cs="Courier New"/>
                                <w:color w:val="000000" w:themeColor="text1"/>
                                <w:lang w:val="en-US"/>
                              </w:rPr>
                              <w:t xml:space="preserve"> == 'POST':</w:t>
                            </w:r>
                          </w:p>
                          <w:p w14:paraId="157C6D7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w:t>
                            </w:r>
                            <w:proofErr w:type="spellStart"/>
                            <w:proofErr w:type="gramStart"/>
                            <w:r w:rsidRPr="00E93048">
                              <w:rPr>
                                <w:rFonts w:ascii="Courier New" w:hAnsi="Courier New" w:cs="Courier New"/>
                                <w:color w:val="000000" w:themeColor="text1"/>
                                <w:lang w:val="en-US"/>
                              </w:rPr>
                              <w:t>request.form</w:t>
                            </w:r>
                            <w:proofErr w:type="spellEnd"/>
                            <w:proofErr w:type="gramEnd"/>
                            <w:r w:rsidRPr="00E93048">
                              <w:rPr>
                                <w:rFonts w:ascii="Courier New" w:hAnsi="Courier New" w:cs="Courier New"/>
                                <w:color w:val="000000" w:themeColor="text1"/>
                                <w:lang w:val="en-US"/>
                              </w:rPr>
                              <w:t>["filename"]</w:t>
                            </w:r>
                          </w:p>
                          <w:p w14:paraId="1E1DF92B"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user_files_path</w:t>
                            </w:r>
                            <w:proofErr w:type="spellEnd"/>
                            <w:r w:rsidRPr="00E93048">
                              <w:rPr>
                                <w:rFonts w:ascii="Courier New" w:hAnsi="Courier New" w:cs="Courier New"/>
                                <w:color w:val="000000" w:themeColor="text1"/>
                                <w:lang w:val="en-US"/>
                              </w:rPr>
                              <w:t xml:space="preserve"> = </w:t>
                            </w:r>
                            <w:proofErr w:type="spellStart"/>
                            <w:proofErr w:type="gramStart"/>
                            <w:r w:rsidRPr="00E93048">
                              <w:rPr>
                                <w:rFonts w:ascii="Courier New" w:hAnsi="Courier New" w:cs="Courier New"/>
                                <w:color w:val="000000" w:themeColor="text1"/>
                                <w:lang w:val="en-US"/>
                              </w:rPr>
                              <w:t>os.path</w:t>
                            </w:r>
                            <w:proofErr w:type="gramEnd"/>
                            <w:r w:rsidRPr="00E93048">
                              <w:rPr>
                                <w:rFonts w:ascii="Courier New" w:hAnsi="Courier New" w:cs="Courier New"/>
                                <w:color w:val="000000" w:themeColor="text1"/>
                                <w:lang w:val="en-US"/>
                              </w:rPr>
                              <w:t>.join</w:t>
                            </w:r>
                            <w:proofErr w:type="spellEnd"/>
                            <w:r w:rsidRPr="00E93048">
                              <w:rPr>
                                <w:rFonts w:ascii="Courier New" w:hAnsi="Courier New" w:cs="Courier New"/>
                                <w:color w:val="000000" w:themeColor="text1"/>
                                <w:lang w:val="en-US"/>
                              </w:rPr>
                              <w:t>("./static/files",</w:t>
                            </w:r>
                          </w:p>
                          <w:p w14:paraId="7EECBAB0"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current_user.user_login</w:t>
                            </w:r>
                            <w:proofErr w:type="spellEnd"/>
                            <w:r w:rsidRPr="00E93048">
                              <w:rPr>
                                <w:rFonts w:ascii="Courier New" w:hAnsi="Courier New" w:cs="Courier New"/>
                                <w:color w:val="000000" w:themeColor="text1"/>
                                <w:lang w:val="en-US"/>
                              </w:rPr>
                              <w:t>)</w:t>
                            </w:r>
                          </w:p>
                          <w:p w14:paraId="5AC2EA7F"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w:t>
                            </w:r>
                            <w:proofErr w:type="spellStart"/>
                            <w:r w:rsidRPr="00E93048">
                              <w:rPr>
                                <w:rFonts w:ascii="Courier New" w:hAnsi="Courier New" w:cs="Courier New"/>
                                <w:color w:val="000000" w:themeColor="text1"/>
                                <w:lang w:val="en-US"/>
                              </w:rPr>
                              <w:t>send_</w:t>
                            </w:r>
                            <w:proofErr w:type="gramStart"/>
                            <w:r w:rsidRPr="00E93048">
                              <w:rPr>
                                <w:rFonts w:ascii="Courier New" w:hAnsi="Courier New" w:cs="Courier New"/>
                                <w:color w:val="000000" w:themeColor="text1"/>
                                <w:lang w:val="en-US"/>
                              </w:rPr>
                              <w:t>file</w:t>
                            </w:r>
                            <w:proofErr w:type="spellEnd"/>
                            <w:r w:rsidRPr="00E93048">
                              <w:rPr>
                                <w:rFonts w:ascii="Courier New" w:hAnsi="Courier New" w:cs="Courier New"/>
                                <w:color w:val="000000" w:themeColor="text1"/>
                                <w:lang w:val="en-US"/>
                              </w:rPr>
                              <w:t>(</w:t>
                            </w:r>
                            <w:proofErr w:type="spellStart"/>
                            <w:proofErr w:type="gramEnd"/>
                            <w:r w:rsidRPr="00E93048">
                              <w:rPr>
                                <w:rFonts w:ascii="Courier New" w:hAnsi="Courier New" w:cs="Courier New"/>
                                <w:color w:val="000000" w:themeColor="text1"/>
                                <w:lang w:val="en-US"/>
                              </w:rPr>
                              <w:t>os.path.join</w:t>
                            </w:r>
                            <w:proofErr w:type="spellEnd"/>
                            <w:r w:rsidRPr="00E93048">
                              <w:rPr>
                                <w:rFonts w:ascii="Courier New" w:hAnsi="Courier New" w:cs="Courier New"/>
                                <w:color w:val="000000" w:themeColor="text1"/>
                                <w:lang w:val="en-US"/>
                              </w:rPr>
                              <w:t>(</w:t>
                            </w:r>
                            <w:proofErr w:type="spellStart"/>
                            <w:r w:rsidRPr="00E93048">
                              <w:rPr>
                                <w:rFonts w:ascii="Courier New" w:hAnsi="Courier New" w:cs="Courier New"/>
                                <w:color w:val="000000" w:themeColor="text1"/>
                                <w:lang w:val="en-US"/>
                              </w:rPr>
                              <w:t>user_files_path</w:t>
                            </w:r>
                            <w:proofErr w:type="spellEnd"/>
                            <w:r w:rsidRPr="00E93048">
                              <w:rPr>
                                <w:rFonts w:ascii="Courier New" w:hAnsi="Courier New" w:cs="Courier New"/>
                                <w:color w:val="000000" w:themeColor="text1"/>
                                <w:lang w:val="en-US"/>
                              </w:rPr>
                              <w:t>,</w:t>
                            </w:r>
                          </w:p>
                          <w:p w14:paraId="02AAEE05"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as_attachment</w:t>
                            </w:r>
                            <w:proofErr w:type="spellEnd"/>
                            <w:r w:rsidRPr="00E93048">
                              <w:rPr>
                                <w:rFonts w:ascii="Courier New" w:hAnsi="Courier New" w:cs="Courier New"/>
                                <w:color w:val="000000" w:themeColor="text1"/>
                                <w:lang w:val="en-US"/>
                              </w:rPr>
                              <w:t>=True)</w:t>
                            </w:r>
                          </w:p>
                          <w:p w14:paraId="4AB28B8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w:t>
                            </w:r>
                            <w:proofErr w:type="gramStart"/>
                            <w:r w:rsidRPr="00E93048">
                              <w:rPr>
                                <w:rFonts w:ascii="Courier New" w:hAnsi="Courier New" w:cs="Courier New"/>
                                <w:color w:val="000000" w:themeColor="text1"/>
                                <w:lang w:val="en-US"/>
                              </w:rPr>
                              <w:t>redirect(</w:t>
                            </w:r>
                            <w:proofErr w:type="gramEnd"/>
                            <w:r w:rsidRPr="00E93048">
                              <w:rPr>
                                <w:rFonts w:ascii="Courier New" w:hAnsi="Courier New" w:cs="Courier New"/>
                                <w:color w:val="000000" w:themeColor="text1"/>
                                <w:lang w:val="en-US"/>
                              </w:rPr>
                              <w:t>"/")</w:t>
                            </w:r>
                          </w:p>
                          <w:p w14:paraId="7775378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w:t>
                            </w:r>
                            <w:proofErr w:type="spellStart"/>
                            <w:proofErr w:type="gramStart"/>
                            <w:r w:rsidRPr="00E93048">
                              <w:rPr>
                                <w:rFonts w:ascii="Courier New" w:hAnsi="Courier New" w:cs="Courier New"/>
                                <w:color w:val="000000" w:themeColor="text1"/>
                                <w:lang w:val="en-US"/>
                              </w:rPr>
                              <w:t>Files.query.order</w:t>
                            </w:r>
                            <w:proofErr w:type="gramEnd"/>
                            <w:r w:rsidRPr="00E93048">
                              <w:rPr>
                                <w:rFonts w:ascii="Courier New" w:hAnsi="Courier New" w:cs="Courier New"/>
                                <w:color w:val="000000" w:themeColor="text1"/>
                                <w:lang w:val="en-US"/>
                              </w:rPr>
                              <w:t>_by</w:t>
                            </w:r>
                            <w:proofErr w:type="spellEnd"/>
                            <w:r w:rsidRPr="00E93048">
                              <w:rPr>
                                <w:rFonts w:ascii="Courier New" w:hAnsi="Courier New" w:cs="Courier New"/>
                                <w:color w:val="000000" w:themeColor="text1"/>
                                <w:lang w:val="en-US"/>
                              </w:rPr>
                              <w:t>(</w:t>
                            </w:r>
                            <w:proofErr w:type="spellStart"/>
                            <w:r w:rsidRPr="00E93048">
                              <w:rPr>
                                <w:rFonts w:ascii="Courier New" w:hAnsi="Courier New" w:cs="Courier New"/>
                                <w:color w:val="000000" w:themeColor="text1"/>
                                <w:lang w:val="en-US"/>
                              </w:rPr>
                              <w:t>Files.generation_date.desc</w:t>
                            </w:r>
                            <w:proofErr w:type="spellEnd"/>
                            <w:r w:rsidRPr="00E93048">
                              <w:rPr>
                                <w:rFonts w:ascii="Courier New" w:hAnsi="Courier New" w:cs="Courier New"/>
                                <w:color w:val="000000" w:themeColor="text1"/>
                                <w:lang w:val="en-US"/>
                              </w:rPr>
                              <w:t>()).where(</w:t>
                            </w:r>
                          </w:p>
                          <w:p w14:paraId="52012EAE"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Files.user_id</w:t>
                            </w:r>
                            <w:proofErr w:type="spellEnd"/>
                            <w:r w:rsidRPr="00E93048">
                              <w:rPr>
                                <w:rFonts w:ascii="Courier New" w:hAnsi="Courier New" w:cs="Courier New"/>
                                <w:color w:val="000000" w:themeColor="text1"/>
                                <w:lang w:val="en-US"/>
                              </w:rPr>
                              <w:t xml:space="preserve"> == </w:t>
                            </w:r>
                            <w:proofErr w:type="spellStart"/>
                            <w:r w:rsidRPr="00E93048">
                              <w:rPr>
                                <w:rFonts w:ascii="Courier New" w:hAnsi="Courier New" w:cs="Courier New"/>
                                <w:color w:val="000000" w:themeColor="text1"/>
                                <w:lang w:val="en-US"/>
                              </w:rPr>
                              <w:t>current_user.user_id</w:t>
                            </w:r>
                            <w:proofErr w:type="spellEnd"/>
                            <w:proofErr w:type="gramStart"/>
                            <w:r w:rsidRPr="00E93048">
                              <w:rPr>
                                <w:rFonts w:ascii="Courier New" w:hAnsi="Courier New" w:cs="Courier New"/>
                                <w:color w:val="000000" w:themeColor="text1"/>
                                <w:lang w:val="en-US"/>
                              </w:rPr>
                              <w:t>).all</w:t>
                            </w:r>
                            <w:proofErr w:type="gramEnd"/>
                            <w:r w:rsidRPr="00E93048">
                              <w:rPr>
                                <w:rFonts w:ascii="Courier New" w:hAnsi="Courier New" w:cs="Courier New"/>
                                <w:color w:val="000000" w:themeColor="text1"/>
                                <w:lang w:val="en-US"/>
                              </w:rPr>
                              <w:t>()</w:t>
                            </w:r>
                          </w:p>
                          <w:p w14:paraId="1268B0C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w:t>
                            </w:r>
                            <w:proofErr w:type="spellStart"/>
                            <w:r w:rsidRPr="00E93048">
                              <w:rPr>
                                <w:rFonts w:ascii="Courier New" w:hAnsi="Courier New" w:cs="Courier New"/>
                                <w:color w:val="000000" w:themeColor="text1"/>
                                <w:lang w:val="en-US"/>
                              </w:rPr>
                              <w:t>render_</w:t>
                            </w:r>
                            <w:proofErr w:type="gramStart"/>
                            <w:r w:rsidRPr="00E93048">
                              <w:rPr>
                                <w:rFonts w:ascii="Courier New" w:hAnsi="Courier New" w:cs="Courier New"/>
                                <w:color w:val="000000" w:themeColor="text1"/>
                                <w:lang w:val="en-US"/>
                              </w:rPr>
                              <w:t>template</w:t>
                            </w:r>
                            <w:proofErr w:type="spellEnd"/>
                            <w:r w:rsidRPr="00E93048">
                              <w:rPr>
                                <w:rFonts w:ascii="Courier New" w:hAnsi="Courier New" w:cs="Courier New"/>
                                <w:color w:val="000000" w:themeColor="text1"/>
                                <w:lang w:val="en-US"/>
                              </w:rPr>
                              <w:t>(</w:t>
                            </w:r>
                            <w:proofErr w:type="gramEnd"/>
                            <w:r w:rsidRPr="00E93048">
                              <w:rPr>
                                <w:rFonts w:ascii="Courier New" w:hAnsi="Courier New" w:cs="Courier New"/>
                                <w:color w:val="000000" w:themeColor="text1"/>
                                <w:lang w:val="en-US"/>
                              </w:rPr>
                              <w:t>"lk_history.html",</w:t>
                            </w:r>
                          </w:p>
                          <w:p w14:paraId="555203B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w:t>
                            </w:r>
                            <w:proofErr w:type="spellStart"/>
                            <w:r w:rsidRPr="00E93048">
                              <w:rPr>
                                <w:rFonts w:ascii="Courier New" w:hAnsi="Courier New" w:cs="Courier New"/>
                                <w:color w:val="000000" w:themeColor="text1"/>
                                <w:lang w:val="en-US"/>
                              </w:rPr>
                              <w:t>current_user.user_current_tokens</w:t>
                            </w:r>
                            <w:proofErr w:type="spellEnd"/>
                            <w:r w:rsidRPr="00E93048">
                              <w:rPr>
                                <w:rFonts w:ascii="Courier New" w:hAnsi="Courier New" w:cs="Courier New"/>
                                <w:color w:val="000000" w:themeColor="text1"/>
                                <w:lang w:val="en-US"/>
                              </w:rPr>
                              <w:t>,</w:t>
                            </w:r>
                          </w:p>
                          <w:p w14:paraId="4665DD12" w14:textId="77777777" w:rsidR="007E629F" w:rsidRPr="00FB6B7D"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0BB2E" id="Надпись 29" o:spid="_x0000_s1031" type="#_x0000_t202" style="width:453pt;height:2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" fillcolor="white [3201]" strokeweight=".5pt">
                <v:textbox>
                  <w:txbxContent>
                    <w:p w14:paraId="333555C6"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w:t>
                      </w:r>
                      <w:proofErr w:type="gramStart"/>
                      <w:r w:rsidRPr="00E93048">
                        <w:rPr>
                          <w:rFonts w:ascii="Courier New" w:hAnsi="Courier New" w:cs="Courier New"/>
                          <w:color w:val="000000" w:themeColor="text1"/>
                          <w:lang w:val="en-US"/>
                        </w:rPr>
                        <w:t>app.route</w:t>
                      </w:r>
                      <w:proofErr w:type="gramEnd"/>
                      <w:r w:rsidRPr="00E93048">
                        <w:rPr>
                          <w:rFonts w:ascii="Courier New" w:hAnsi="Courier New" w:cs="Courier New"/>
                          <w:color w:val="000000" w:themeColor="text1"/>
                          <w:lang w:val="en-US"/>
                        </w:rPr>
                        <w:t>('/lk_history', methods=['GET', 'POST'])</w:t>
                      </w:r>
                    </w:p>
                    <w:p w14:paraId="20284C1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def </w:t>
                      </w:r>
                      <w:proofErr w:type="spellStart"/>
                      <w:r w:rsidRPr="00E93048">
                        <w:rPr>
                          <w:rFonts w:ascii="Courier New" w:hAnsi="Courier New" w:cs="Courier New"/>
                          <w:color w:val="000000" w:themeColor="text1"/>
                          <w:lang w:val="en-US"/>
                        </w:rPr>
                        <w:t>lk_</w:t>
                      </w:r>
                      <w:proofErr w:type="gramStart"/>
                      <w:r w:rsidRPr="00E93048">
                        <w:rPr>
                          <w:rFonts w:ascii="Courier New" w:hAnsi="Courier New" w:cs="Courier New"/>
                          <w:color w:val="000000" w:themeColor="text1"/>
                          <w:lang w:val="en-US"/>
                        </w:rPr>
                        <w:t>history</w:t>
                      </w:r>
                      <w:proofErr w:type="spellEnd"/>
                      <w:r w:rsidRPr="00E93048">
                        <w:rPr>
                          <w:rFonts w:ascii="Courier New" w:hAnsi="Courier New" w:cs="Courier New"/>
                          <w:color w:val="000000" w:themeColor="text1"/>
                          <w:lang w:val="en-US"/>
                        </w:rPr>
                        <w:t>(</w:t>
                      </w:r>
                      <w:proofErr w:type="gramEnd"/>
                      <w:r w:rsidRPr="00E93048">
                        <w:rPr>
                          <w:rFonts w:ascii="Courier New" w:hAnsi="Courier New" w:cs="Courier New"/>
                          <w:color w:val="000000" w:themeColor="text1"/>
                          <w:lang w:val="en-US"/>
                        </w:rPr>
                        <w:t>):</w:t>
                      </w:r>
                    </w:p>
                    <w:p w14:paraId="44FC1347"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w:t>
                      </w:r>
                      <w:proofErr w:type="spellStart"/>
                      <w:proofErr w:type="gramStart"/>
                      <w:r w:rsidRPr="00E93048">
                        <w:rPr>
                          <w:rFonts w:ascii="Courier New" w:hAnsi="Courier New" w:cs="Courier New"/>
                          <w:color w:val="000000" w:themeColor="text1"/>
                          <w:lang w:val="en-US"/>
                        </w:rPr>
                        <w:t>request.method</w:t>
                      </w:r>
                      <w:proofErr w:type="spellEnd"/>
                      <w:proofErr w:type="gramEnd"/>
                      <w:r w:rsidRPr="00E93048">
                        <w:rPr>
                          <w:rFonts w:ascii="Courier New" w:hAnsi="Courier New" w:cs="Courier New"/>
                          <w:color w:val="000000" w:themeColor="text1"/>
                          <w:lang w:val="en-US"/>
                        </w:rPr>
                        <w:t xml:space="preserve"> == 'POST':</w:t>
                      </w:r>
                    </w:p>
                    <w:p w14:paraId="157C6D7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w:t>
                      </w:r>
                      <w:proofErr w:type="spellStart"/>
                      <w:proofErr w:type="gramStart"/>
                      <w:r w:rsidRPr="00E93048">
                        <w:rPr>
                          <w:rFonts w:ascii="Courier New" w:hAnsi="Courier New" w:cs="Courier New"/>
                          <w:color w:val="000000" w:themeColor="text1"/>
                          <w:lang w:val="en-US"/>
                        </w:rPr>
                        <w:t>request.form</w:t>
                      </w:r>
                      <w:proofErr w:type="spellEnd"/>
                      <w:proofErr w:type="gramEnd"/>
                      <w:r w:rsidRPr="00E93048">
                        <w:rPr>
                          <w:rFonts w:ascii="Courier New" w:hAnsi="Courier New" w:cs="Courier New"/>
                          <w:color w:val="000000" w:themeColor="text1"/>
                          <w:lang w:val="en-US"/>
                        </w:rPr>
                        <w:t>["filename"]</w:t>
                      </w:r>
                    </w:p>
                    <w:p w14:paraId="1E1DF92B"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user_files_path</w:t>
                      </w:r>
                      <w:proofErr w:type="spellEnd"/>
                      <w:r w:rsidRPr="00E93048">
                        <w:rPr>
                          <w:rFonts w:ascii="Courier New" w:hAnsi="Courier New" w:cs="Courier New"/>
                          <w:color w:val="000000" w:themeColor="text1"/>
                          <w:lang w:val="en-US"/>
                        </w:rPr>
                        <w:t xml:space="preserve"> = </w:t>
                      </w:r>
                      <w:proofErr w:type="spellStart"/>
                      <w:proofErr w:type="gramStart"/>
                      <w:r w:rsidRPr="00E93048">
                        <w:rPr>
                          <w:rFonts w:ascii="Courier New" w:hAnsi="Courier New" w:cs="Courier New"/>
                          <w:color w:val="000000" w:themeColor="text1"/>
                          <w:lang w:val="en-US"/>
                        </w:rPr>
                        <w:t>os.path</w:t>
                      </w:r>
                      <w:proofErr w:type="gramEnd"/>
                      <w:r w:rsidRPr="00E93048">
                        <w:rPr>
                          <w:rFonts w:ascii="Courier New" w:hAnsi="Courier New" w:cs="Courier New"/>
                          <w:color w:val="000000" w:themeColor="text1"/>
                          <w:lang w:val="en-US"/>
                        </w:rPr>
                        <w:t>.join</w:t>
                      </w:r>
                      <w:proofErr w:type="spellEnd"/>
                      <w:r w:rsidRPr="00E93048">
                        <w:rPr>
                          <w:rFonts w:ascii="Courier New" w:hAnsi="Courier New" w:cs="Courier New"/>
                          <w:color w:val="000000" w:themeColor="text1"/>
                          <w:lang w:val="en-US"/>
                        </w:rPr>
                        <w:t>("./static/files",</w:t>
                      </w:r>
                    </w:p>
                    <w:p w14:paraId="7EECBAB0"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current_user.user_login</w:t>
                      </w:r>
                      <w:proofErr w:type="spellEnd"/>
                      <w:r w:rsidRPr="00E93048">
                        <w:rPr>
                          <w:rFonts w:ascii="Courier New" w:hAnsi="Courier New" w:cs="Courier New"/>
                          <w:color w:val="000000" w:themeColor="text1"/>
                          <w:lang w:val="en-US"/>
                        </w:rPr>
                        <w:t>)</w:t>
                      </w:r>
                    </w:p>
                    <w:p w14:paraId="5AC2EA7F"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w:t>
                      </w:r>
                      <w:proofErr w:type="spellStart"/>
                      <w:r w:rsidRPr="00E93048">
                        <w:rPr>
                          <w:rFonts w:ascii="Courier New" w:hAnsi="Courier New" w:cs="Courier New"/>
                          <w:color w:val="000000" w:themeColor="text1"/>
                          <w:lang w:val="en-US"/>
                        </w:rPr>
                        <w:t>send_</w:t>
                      </w:r>
                      <w:proofErr w:type="gramStart"/>
                      <w:r w:rsidRPr="00E93048">
                        <w:rPr>
                          <w:rFonts w:ascii="Courier New" w:hAnsi="Courier New" w:cs="Courier New"/>
                          <w:color w:val="000000" w:themeColor="text1"/>
                          <w:lang w:val="en-US"/>
                        </w:rPr>
                        <w:t>file</w:t>
                      </w:r>
                      <w:proofErr w:type="spellEnd"/>
                      <w:r w:rsidRPr="00E93048">
                        <w:rPr>
                          <w:rFonts w:ascii="Courier New" w:hAnsi="Courier New" w:cs="Courier New"/>
                          <w:color w:val="000000" w:themeColor="text1"/>
                          <w:lang w:val="en-US"/>
                        </w:rPr>
                        <w:t>(</w:t>
                      </w:r>
                      <w:proofErr w:type="spellStart"/>
                      <w:proofErr w:type="gramEnd"/>
                      <w:r w:rsidRPr="00E93048">
                        <w:rPr>
                          <w:rFonts w:ascii="Courier New" w:hAnsi="Courier New" w:cs="Courier New"/>
                          <w:color w:val="000000" w:themeColor="text1"/>
                          <w:lang w:val="en-US"/>
                        </w:rPr>
                        <w:t>os.path.join</w:t>
                      </w:r>
                      <w:proofErr w:type="spellEnd"/>
                      <w:r w:rsidRPr="00E93048">
                        <w:rPr>
                          <w:rFonts w:ascii="Courier New" w:hAnsi="Courier New" w:cs="Courier New"/>
                          <w:color w:val="000000" w:themeColor="text1"/>
                          <w:lang w:val="en-US"/>
                        </w:rPr>
                        <w:t>(</w:t>
                      </w:r>
                      <w:proofErr w:type="spellStart"/>
                      <w:r w:rsidRPr="00E93048">
                        <w:rPr>
                          <w:rFonts w:ascii="Courier New" w:hAnsi="Courier New" w:cs="Courier New"/>
                          <w:color w:val="000000" w:themeColor="text1"/>
                          <w:lang w:val="en-US"/>
                        </w:rPr>
                        <w:t>user_files_path</w:t>
                      </w:r>
                      <w:proofErr w:type="spellEnd"/>
                      <w:r w:rsidRPr="00E93048">
                        <w:rPr>
                          <w:rFonts w:ascii="Courier New" w:hAnsi="Courier New" w:cs="Courier New"/>
                          <w:color w:val="000000" w:themeColor="text1"/>
                          <w:lang w:val="en-US"/>
                        </w:rPr>
                        <w:t>,</w:t>
                      </w:r>
                    </w:p>
                    <w:p w14:paraId="02AAEE05"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as_attachment</w:t>
                      </w:r>
                      <w:proofErr w:type="spellEnd"/>
                      <w:r w:rsidRPr="00E93048">
                        <w:rPr>
                          <w:rFonts w:ascii="Courier New" w:hAnsi="Courier New" w:cs="Courier New"/>
                          <w:color w:val="000000" w:themeColor="text1"/>
                          <w:lang w:val="en-US"/>
                        </w:rPr>
                        <w:t>=True)</w:t>
                      </w:r>
                    </w:p>
                    <w:p w14:paraId="4AB28B8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w:t>
                      </w:r>
                      <w:proofErr w:type="gramStart"/>
                      <w:r w:rsidRPr="00E93048">
                        <w:rPr>
                          <w:rFonts w:ascii="Courier New" w:hAnsi="Courier New" w:cs="Courier New"/>
                          <w:color w:val="000000" w:themeColor="text1"/>
                          <w:lang w:val="en-US"/>
                        </w:rPr>
                        <w:t>redirect(</w:t>
                      </w:r>
                      <w:proofErr w:type="gramEnd"/>
                      <w:r w:rsidRPr="00E93048">
                        <w:rPr>
                          <w:rFonts w:ascii="Courier New" w:hAnsi="Courier New" w:cs="Courier New"/>
                          <w:color w:val="000000" w:themeColor="text1"/>
                          <w:lang w:val="en-US"/>
                        </w:rPr>
                        <w:t>"/")</w:t>
                      </w:r>
                    </w:p>
                    <w:p w14:paraId="7775378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w:t>
                      </w:r>
                      <w:proofErr w:type="spellStart"/>
                      <w:proofErr w:type="gramStart"/>
                      <w:r w:rsidRPr="00E93048">
                        <w:rPr>
                          <w:rFonts w:ascii="Courier New" w:hAnsi="Courier New" w:cs="Courier New"/>
                          <w:color w:val="000000" w:themeColor="text1"/>
                          <w:lang w:val="en-US"/>
                        </w:rPr>
                        <w:t>Files.query.order</w:t>
                      </w:r>
                      <w:proofErr w:type="gramEnd"/>
                      <w:r w:rsidRPr="00E93048">
                        <w:rPr>
                          <w:rFonts w:ascii="Courier New" w:hAnsi="Courier New" w:cs="Courier New"/>
                          <w:color w:val="000000" w:themeColor="text1"/>
                          <w:lang w:val="en-US"/>
                        </w:rPr>
                        <w:t>_by</w:t>
                      </w:r>
                      <w:proofErr w:type="spellEnd"/>
                      <w:r w:rsidRPr="00E93048">
                        <w:rPr>
                          <w:rFonts w:ascii="Courier New" w:hAnsi="Courier New" w:cs="Courier New"/>
                          <w:color w:val="000000" w:themeColor="text1"/>
                          <w:lang w:val="en-US"/>
                        </w:rPr>
                        <w:t>(</w:t>
                      </w:r>
                      <w:proofErr w:type="spellStart"/>
                      <w:r w:rsidRPr="00E93048">
                        <w:rPr>
                          <w:rFonts w:ascii="Courier New" w:hAnsi="Courier New" w:cs="Courier New"/>
                          <w:color w:val="000000" w:themeColor="text1"/>
                          <w:lang w:val="en-US"/>
                        </w:rPr>
                        <w:t>Files.generation_date.desc</w:t>
                      </w:r>
                      <w:proofErr w:type="spellEnd"/>
                      <w:r w:rsidRPr="00E93048">
                        <w:rPr>
                          <w:rFonts w:ascii="Courier New" w:hAnsi="Courier New" w:cs="Courier New"/>
                          <w:color w:val="000000" w:themeColor="text1"/>
                          <w:lang w:val="en-US"/>
                        </w:rPr>
                        <w:t>()).where(</w:t>
                      </w:r>
                    </w:p>
                    <w:p w14:paraId="52012EAE"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w:t>
                      </w:r>
                      <w:proofErr w:type="spellStart"/>
                      <w:r w:rsidRPr="00E93048">
                        <w:rPr>
                          <w:rFonts w:ascii="Courier New" w:hAnsi="Courier New" w:cs="Courier New"/>
                          <w:color w:val="000000" w:themeColor="text1"/>
                          <w:lang w:val="en-US"/>
                        </w:rPr>
                        <w:t>Files.user_id</w:t>
                      </w:r>
                      <w:proofErr w:type="spellEnd"/>
                      <w:r w:rsidRPr="00E93048">
                        <w:rPr>
                          <w:rFonts w:ascii="Courier New" w:hAnsi="Courier New" w:cs="Courier New"/>
                          <w:color w:val="000000" w:themeColor="text1"/>
                          <w:lang w:val="en-US"/>
                        </w:rPr>
                        <w:t xml:space="preserve"> == </w:t>
                      </w:r>
                      <w:proofErr w:type="spellStart"/>
                      <w:r w:rsidRPr="00E93048">
                        <w:rPr>
                          <w:rFonts w:ascii="Courier New" w:hAnsi="Courier New" w:cs="Courier New"/>
                          <w:color w:val="000000" w:themeColor="text1"/>
                          <w:lang w:val="en-US"/>
                        </w:rPr>
                        <w:t>current_user.user_id</w:t>
                      </w:r>
                      <w:proofErr w:type="spellEnd"/>
                      <w:proofErr w:type="gramStart"/>
                      <w:r w:rsidRPr="00E93048">
                        <w:rPr>
                          <w:rFonts w:ascii="Courier New" w:hAnsi="Courier New" w:cs="Courier New"/>
                          <w:color w:val="000000" w:themeColor="text1"/>
                          <w:lang w:val="en-US"/>
                        </w:rPr>
                        <w:t>).all</w:t>
                      </w:r>
                      <w:proofErr w:type="gramEnd"/>
                      <w:r w:rsidRPr="00E93048">
                        <w:rPr>
                          <w:rFonts w:ascii="Courier New" w:hAnsi="Courier New" w:cs="Courier New"/>
                          <w:color w:val="000000" w:themeColor="text1"/>
                          <w:lang w:val="en-US"/>
                        </w:rPr>
                        <w:t>()</w:t>
                      </w:r>
                    </w:p>
                    <w:p w14:paraId="1268B0C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w:t>
                      </w:r>
                      <w:proofErr w:type="spellStart"/>
                      <w:r w:rsidRPr="00E93048">
                        <w:rPr>
                          <w:rFonts w:ascii="Courier New" w:hAnsi="Courier New" w:cs="Courier New"/>
                          <w:color w:val="000000" w:themeColor="text1"/>
                          <w:lang w:val="en-US"/>
                        </w:rPr>
                        <w:t>render_</w:t>
                      </w:r>
                      <w:proofErr w:type="gramStart"/>
                      <w:r w:rsidRPr="00E93048">
                        <w:rPr>
                          <w:rFonts w:ascii="Courier New" w:hAnsi="Courier New" w:cs="Courier New"/>
                          <w:color w:val="000000" w:themeColor="text1"/>
                          <w:lang w:val="en-US"/>
                        </w:rPr>
                        <w:t>template</w:t>
                      </w:r>
                      <w:proofErr w:type="spellEnd"/>
                      <w:r w:rsidRPr="00E93048">
                        <w:rPr>
                          <w:rFonts w:ascii="Courier New" w:hAnsi="Courier New" w:cs="Courier New"/>
                          <w:color w:val="000000" w:themeColor="text1"/>
                          <w:lang w:val="en-US"/>
                        </w:rPr>
                        <w:t>(</w:t>
                      </w:r>
                      <w:proofErr w:type="gramEnd"/>
                      <w:r w:rsidRPr="00E93048">
                        <w:rPr>
                          <w:rFonts w:ascii="Courier New" w:hAnsi="Courier New" w:cs="Courier New"/>
                          <w:color w:val="000000" w:themeColor="text1"/>
                          <w:lang w:val="en-US"/>
                        </w:rPr>
                        <w:t>"lk_history.html",</w:t>
                      </w:r>
                    </w:p>
                    <w:p w14:paraId="555203B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w:t>
                      </w:r>
                      <w:proofErr w:type="spellStart"/>
                      <w:r w:rsidRPr="00E93048">
                        <w:rPr>
                          <w:rFonts w:ascii="Courier New" w:hAnsi="Courier New" w:cs="Courier New"/>
                          <w:color w:val="000000" w:themeColor="text1"/>
                          <w:lang w:val="en-US"/>
                        </w:rPr>
                        <w:t>current_user.user_current_tokens</w:t>
                      </w:r>
                      <w:proofErr w:type="spellEnd"/>
                      <w:r w:rsidRPr="00E93048">
                        <w:rPr>
                          <w:rFonts w:ascii="Courier New" w:hAnsi="Courier New" w:cs="Courier New"/>
                          <w:color w:val="000000" w:themeColor="text1"/>
                          <w:lang w:val="en-US"/>
                        </w:rPr>
                        <w:t>,</w:t>
                      </w:r>
                    </w:p>
                    <w:p w14:paraId="4665DD12" w14:textId="77777777" w:rsidR="007E629F" w:rsidRPr="00FB6B7D"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v:textbox>
                <w10:anchorlock/>
              </v:shape>
            </w:pict>
          </mc:Fallback>
        </mc:AlternateContent>
      </w:r>
    </w:p>
    <w:p w14:paraId="585E7A27" w14:textId="77777777" w:rsidR="005D74D4" w:rsidRDefault="005D74D4" w:rsidP="005D74D4">
      <w:pPr>
        <w:pStyle w:val="ListParagraph"/>
        <w:tabs>
          <w:tab w:val="left" w:pos="1134"/>
        </w:tabs>
        <w:spacing w:line="360" w:lineRule="auto"/>
        <w:ind w:left="0"/>
        <w:jc w:val="center"/>
        <w:rPr>
          <w:sz w:val="28"/>
          <w:szCs w:val="28"/>
        </w:rPr>
      </w:pPr>
      <w:r>
        <w:rPr>
          <w:sz w:val="28"/>
          <w:szCs w:val="28"/>
        </w:rPr>
        <w:t>Рисунок 20 – Обработка запросов для страницы истории генераций</w:t>
      </w:r>
    </w:p>
    <w:p w14:paraId="3B811ED5" w14:textId="77777777" w:rsidR="005D74D4" w:rsidRPr="00E93048" w:rsidRDefault="005D74D4" w:rsidP="005D74D4">
      <w:pPr>
        <w:tabs>
          <w:tab w:val="left" w:pos="1134"/>
        </w:tabs>
        <w:spacing w:line="360" w:lineRule="auto"/>
        <w:rPr>
          <w:sz w:val="28"/>
          <w:szCs w:val="28"/>
        </w:rPr>
      </w:pPr>
    </w:p>
    <w:p w14:paraId="6388A419" w14:textId="77777777" w:rsidR="005D74D4" w:rsidRDefault="005D74D4" w:rsidP="005D74D4">
      <w:pPr>
        <w:pStyle w:val="ListParagraph"/>
        <w:tabs>
          <w:tab w:val="left" w:pos="1134"/>
        </w:tabs>
        <w:spacing w:line="360" w:lineRule="auto"/>
        <w:ind w:left="0" w:firstLine="709"/>
        <w:rPr>
          <w:sz w:val="28"/>
          <w:szCs w:val="28"/>
        </w:rPr>
      </w:pPr>
      <w:r>
        <w:rPr>
          <w:sz w:val="28"/>
          <w:szCs w:val="28"/>
        </w:rPr>
        <w:t>На рисунке 2</w:t>
      </w:r>
      <w:r w:rsidRPr="00E93048">
        <w:rPr>
          <w:sz w:val="28"/>
          <w:szCs w:val="28"/>
        </w:rPr>
        <w:t>1</w:t>
      </w:r>
      <w:r>
        <w:rPr>
          <w:sz w:val="28"/>
          <w:szCs w:val="28"/>
        </w:rPr>
        <w:t xml:space="preserve"> показан скриншот истории генераций.</w:t>
      </w:r>
    </w:p>
    <w:p w14:paraId="0C0C414E" w14:textId="77777777" w:rsidR="005D74D4" w:rsidRDefault="005D74D4" w:rsidP="005D74D4">
      <w:pPr>
        <w:pStyle w:val="ListParagraph"/>
        <w:tabs>
          <w:tab w:val="left" w:pos="1134"/>
        </w:tabs>
        <w:spacing w:line="360" w:lineRule="auto"/>
        <w:ind w:left="0"/>
        <w:rPr>
          <w:sz w:val="28"/>
          <w:szCs w:val="28"/>
        </w:rPr>
      </w:pPr>
      <w:r w:rsidRPr="00C932FA">
        <w:rPr>
          <w:noProof/>
          <w:sz w:val="28"/>
          <w:szCs w:val="28"/>
        </w:rPr>
        <w:lastRenderedPageBreak/>
        <w:drawing>
          <wp:inline distT="0" distB="0" distL="0" distR="0" wp14:anchorId="641536A0" wp14:editId="1CDD94A9">
            <wp:extent cx="5759450" cy="2579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579370"/>
                    </a:xfrm>
                    <a:prstGeom prst="rect">
                      <a:avLst/>
                    </a:prstGeom>
                  </pic:spPr>
                </pic:pic>
              </a:graphicData>
            </a:graphic>
          </wp:inline>
        </w:drawing>
      </w:r>
    </w:p>
    <w:p w14:paraId="4D32083B" w14:textId="77777777" w:rsidR="005D74D4" w:rsidRDefault="005D74D4" w:rsidP="005D74D4">
      <w:pPr>
        <w:pStyle w:val="ListParagraph"/>
        <w:tabs>
          <w:tab w:val="left" w:pos="1134"/>
        </w:tabs>
        <w:spacing w:line="360" w:lineRule="auto"/>
        <w:ind w:left="0"/>
        <w:jc w:val="center"/>
        <w:rPr>
          <w:sz w:val="28"/>
          <w:szCs w:val="28"/>
        </w:rPr>
      </w:pPr>
      <w:r>
        <w:rPr>
          <w:sz w:val="28"/>
          <w:szCs w:val="28"/>
        </w:rPr>
        <w:t>Рисунок 2</w:t>
      </w:r>
      <w:r w:rsidRPr="00E93048">
        <w:rPr>
          <w:sz w:val="28"/>
          <w:szCs w:val="28"/>
        </w:rPr>
        <w:t>1</w:t>
      </w:r>
      <w:r>
        <w:rPr>
          <w:sz w:val="28"/>
          <w:szCs w:val="28"/>
        </w:rPr>
        <w:t xml:space="preserve"> – История генераций</w:t>
      </w:r>
    </w:p>
    <w:p w14:paraId="1372906F" w14:textId="77777777" w:rsidR="005D74D4" w:rsidRDefault="005D74D4" w:rsidP="005D74D4">
      <w:pPr>
        <w:spacing w:line="360" w:lineRule="auto"/>
        <w:rPr>
          <w:sz w:val="28"/>
          <w:szCs w:val="28"/>
        </w:rPr>
      </w:pPr>
    </w:p>
    <w:p w14:paraId="2D1BB35D" w14:textId="7EE3C51B" w:rsidR="005D74D4" w:rsidRDefault="005D74D4" w:rsidP="001C12EE">
      <w:pPr>
        <w:spacing w:line="360" w:lineRule="auto"/>
        <w:ind w:firstLine="709"/>
        <w:jc w:val="both"/>
        <w:rPr>
          <w:sz w:val="28"/>
          <w:szCs w:val="28"/>
        </w:rPr>
      </w:pPr>
      <w:r>
        <w:rPr>
          <w:sz w:val="28"/>
          <w:szCs w:val="28"/>
        </w:rPr>
        <w:t>При переходе на вкладку настройки открывается форма с полями «Имя пользователя» и «Пароль»</w:t>
      </w:r>
      <w:r w:rsidRPr="00E93048">
        <w:rPr>
          <w:sz w:val="28"/>
          <w:szCs w:val="28"/>
        </w:rPr>
        <w:t xml:space="preserve">. </w:t>
      </w:r>
      <w:r w:rsidR="00DB60ED">
        <w:rPr>
          <w:sz w:val="28"/>
          <w:szCs w:val="28"/>
        </w:rPr>
        <w:t>При вводе значений на вкладке и нажатии на кнопку «Применить»</w:t>
      </w:r>
      <w:r>
        <w:rPr>
          <w:sz w:val="28"/>
          <w:szCs w:val="28"/>
        </w:rPr>
        <w:t xml:space="preserve">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1ABCC3BD" w14:textId="262BEB22" w:rsidR="005D74D4" w:rsidRDefault="00DB60ED" w:rsidP="001C12EE">
      <w:pPr>
        <w:spacing w:line="360" w:lineRule="auto"/>
        <w:ind w:firstLine="709"/>
        <w:jc w:val="both"/>
        <w:rPr>
          <w:sz w:val="28"/>
          <w:szCs w:val="28"/>
        </w:rPr>
      </w:pPr>
      <w:r>
        <w:rPr>
          <w:sz w:val="28"/>
          <w:szCs w:val="28"/>
        </w:rPr>
        <w:t>Код, обрабатывающий запросы с вкладки</w:t>
      </w:r>
      <w:r w:rsidR="005D74D4">
        <w:rPr>
          <w:sz w:val="28"/>
          <w:szCs w:val="28"/>
        </w:rPr>
        <w:t xml:space="preserve"> настроек представлен на рисунке 22.</w:t>
      </w:r>
    </w:p>
    <w:p w14:paraId="56ADF20A" w14:textId="77777777" w:rsidR="005D74D4" w:rsidRDefault="005D74D4" w:rsidP="005D74D4">
      <w:pPr>
        <w:spacing w:line="360" w:lineRule="auto"/>
        <w:rPr>
          <w:sz w:val="28"/>
          <w:szCs w:val="28"/>
        </w:rPr>
      </w:pPr>
      <w:r>
        <w:rPr>
          <w:rFonts w:eastAsia="Times New Roman"/>
          <w:noProof/>
          <w:sz w:val="28"/>
          <w:szCs w:val="28"/>
        </w:rPr>
        <w:lastRenderedPageBreak/>
        <mc:AlternateContent>
          <mc:Choice Requires="wps">
            <w:drawing>
              <wp:inline distT="0" distB="0" distL="0" distR="0" wp14:anchorId="7B9CC685" wp14:editId="4878E62F">
                <wp:extent cx="5753100" cy="4130040"/>
                <wp:effectExtent l="0" t="0" r="19050" b="22860"/>
                <wp:docPr id="32" name="Надпись 32"/>
                <wp:cNvGraphicFramePr/>
                <a:graphic xmlns:a="http://schemas.openxmlformats.org/drawingml/2006/main">
                  <a:graphicData uri="http://schemas.microsoft.com/office/word/2010/wordprocessingShape">
                    <wps:wsp>
                      <wps:cNvSpPr txBox="1"/>
                      <wps:spPr>
                        <a:xfrm>
                          <a:off x="0" y="0"/>
                          <a:ext cx="5753100" cy="4130040"/>
                        </a:xfrm>
                        <a:prstGeom prst="rect">
                          <a:avLst/>
                        </a:prstGeom>
                        <a:solidFill>
                          <a:schemeClr val="lt1"/>
                        </a:solidFill>
                        <a:ln w="6350">
                          <a:solidFill>
                            <a:prstClr val="black"/>
                          </a:solidFill>
                        </a:ln>
                      </wps:spPr>
                      <wps:txbx>
                        <w:txbxContent>
                          <w:p w14:paraId="4CDEE7F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w:t>
                            </w:r>
                            <w:proofErr w:type="gramStart"/>
                            <w:r w:rsidRPr="00252293">
                              <w:rPr>
                                <w:rFonts w:ascii="Courier New" w:hAnsi="Courier New" w:cs="Courier New"/>
                                <w:color w:val="000000" w:themeColor="text1"/>
                                <w:lang w:val="en-US"/>
                              </w:rPr>
                              <w:t>app.route</w:t>
                            </w:r>
                            <w:proofErr w:type="gramEnd"/>
                            <w:r w:rsidRPr="00252293">
                              <w:rPr>
                                <w:rFonts w:ascii="Courier New" w:hAnsi="Courier New" w:cs="Courier New"/>
                                <w:color w:val="000000" w:themeColor="text1"/>
                                <w:lang w:val="en-US"/>
                              </w:rPr>
                              <w:t>('/lk_settings', methods=['POST', 'GET'])</w:t>
                            </w:r>
                          </w:p>
                          <w:p w14:paraId="1E759BD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def </w:t>
                            </w:r>
                            <w:proofErr w:type="spellStart"/>
                            <w:r w:rsidRPr="00252293">
                              <w:rPr>
                                <w:rFonts w:ascii="Courier New" w:hAnsi="Courier New" w:cs="Courier New"/>
                                <w:color w:val="000000" w:themeColor="text1"/>
                                <w:lang w:val="en-US"/>
                              </w:rPr>
                              <w:t>lk_</w:t>
                            </w:r>
                            <w:proofErr w:type="gramStart"/>
                            <w:r w:rsidRPr="00252293">
                              <w:rPr>
                                <w:rFonts w:ascii="Courier New" w:hAnsi="Courier New" w:cs="Courier New"/>
                                <w:color w:val="000000" w:themeColor="text1"/>
                                <w:lang w:val="en-US"/>
                              </w:rPr>
                              <w:t>settings</w:t>
                            </w:r>
                            <w:proofErr w:type="spellEnd"/>
                            <w:r w:rsidRPr="00252293">
                              <w:rPr>
                                <w:rFonts w:ascii="Courier New" w:hAnsi="Courier New" w:cs="Courier New"/>
                                <w:color w:val="000000" w:themeColor="text1"/>
                                <w:lang w:val="en-US"/>
                              </w:rPr>
                              <w:t>(</w:t>
                            </w:r>
                            <w:proofErr w:type="gramEnd"/>
                            <w:r w:rsidRPr="00252293">
                              <w:rPr>
                                <w:rFonts w:ascii="Courier New" w:hAnsi="Courier New" w:cs="Courier New"/>
                                <w:color w:val="000000" w:themeColor="text1"/>
                                <w:lang w:val="en-US"/>
                              </w:rPr>
                              <w:t>):</w:t>
                            </w:r>
                          </w:p>
                          <w:p w14:paraId="20E847EC"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spellStart"/>
                            <w:proofErr w:type="gramStart"/>
                            <w:r w:rsidRPr="00252293">
                              <w:rPr>
                                <w:rFonts w:ascii="Courier New" w:hAnsi="Courier New" w:cs="Courier New"/>
                                <w:color w:val="000000" w:themeColor="text1"/>
                                <w:lang w:val="en-US"/>
                              </w:rPr>
                              <w:t>request.method</w:t>
                            </w:r>
                            <w:proofErr w:type="spellEnd"/>
                            <w:proofErr w:type="gramEnd"/>
                            <w:r w:rsidRPr="00252293">
                              <w:rPr>
                                <w:rFonts w:ascii="Courier New" w:hAnsi="Courier New" w:cs="Courier New"/>
                                <w:color w:val="000000" w:themeColor="text1"/>
                                <w:lang w:val="en-US"/>
                              </w:rPr>
                              <w:t xml:space="preserve"> == 'POST':</w:t>
                            </w:r>
                          </w:p>
                          <w:p w14:paraId="0A1BE0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w:t>
                            </w:r>
                            <w:proofErr w:type="spellStart"/>
                            <w:proofErr w:type="gramStart"/>
                            <w:r w:rsidRPr="00252293">
                              <w:rPr>
                                <w:rFonts w:ascii="Courier New" w:hAnsi="Courier New" w:cs="Courier New"/>
                                <w:color w:val="000000" w:themeColor="text1"/>
                                <w:lang w:val="en-US"/>
                              </w:rPr>
                              <w:t>request.form</w:t>
                            </w:r>
                            <w:proofErr w:type="spellEnd"/>
                            <w:proofErr w:type="gramEnd"/>
                            <w:r w:rsidRPr="00252293">
                              <w:rPr>
                                <w:rFonts w:ascii="Courier New" w:hAnsi="Courier New" w:cs="Courier New"/>
                                <w:color w:val="000000" w:themeColor="text1"/>
                                <w:lang w:val="en-US"/>
                              </w:rPr>
                              <w:t>["username"]</w:t>
                            </w:r>
                          </w:p>
                          <w:p w14:paraId="78598C9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w:t>
                            </w:r>
                            <w:proofErr w:type="spellStart"/>
                            <w:proofErr w:type="gramStart"/>
                            <w:r w:rsidRPr="00252293">
                              <w:rPr>
                                <w:rFonts w:ascii="Courier New" w:hAnsi="Courier New" w:cs="Courier New"/>
                                <w:color w:val="000000" w:themeColor="text1"/>
                                <w:lang w:val="en-US"/>
                              </w:rPr>
                              <w:t>request.form</w:t>
                            </w:r>
                            <w:proofErr w:type="spellEnd"/>
                            <w:proofErr w:type="gramEnd"/>
                            <w:r w:rsidRPr="00252293">
                              <w:rPr>
                                <w:rFonts w:ascii="Courier New" w:hAnsi="Courier New" w:cs="Courier New"/>
                                <w:color w:val="000000" w:themeColor="text1"/>
                                <w:lang w:val="en-US"/>
                              </w:rPr>
                              <w:t>["password"]</w:t>
                            </w:r>
                          </w:p>
                          <w:p w14:paraId="1E73D507" w14:textId="77777777" w:rsidR="007E629F" w:rsidRPr="00252293" w:rsidRDefault="007E629F" w:rsidP="005D74D4">
                            <w:pPr>
                              <w:rPr>
                                <w:rFonts w:ascii="Courier New" w:hAnsi="Courier New" w:cs="Courier New"/>
                                <w:color w:val="000000" w:themeColor="text1"/>
                                <w:lang w:val="en-US"/>
                              </w:rPr>
                            </w:pPr>
                          </w:p>
                          <w:p w14:paraId="5CC0225E"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gramStart"/>
                            <w:r w:rsidRPr="00252293">
                              <w:rPr>
                                <w:rFonts w:ascii="Courier New" w:hAnsi="Courier New" w:cs="Courier New"/>
                                <w:color w:val="000000" w:themeColor="text1"/>
                                <w:lang w:val="en-US"/>
                              </w:rPr>
                              <w:t>username !</w:t>
                            </w:r>
                            <w:proofErr w:type="gramEnd"/>
                            <w:r w:rsidRPr="00252293">
                              <w:rPr>
                                <w:rFonts w:ascii="Courier New" w:hAnsi="Courier New" w:cs="Courier New"/>
                                <w:color w:val="000000" w:themeColor="text1"/>
                                <w:lang w:val="en-US"/>
                              </w:rPr>
                              <w:t>= "" and username is not None) or</w:t>
                            </w:r>
                          </w:p>
                          <w:p w14:paraId="51F34C2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gramStart"/>
                            <w:r w:rsidRPr="00252293">
                              <w:rPr>
                                <w:rFonts w:ascii="Courier New" w:hAnsi="Courier New" w:cs="Courier New"/>
                                <w:color w:val="000000" w:themeColor="text1"/>
                                <w:lang w:val="en-US"/>
                              </w:rPr>
                              <w:t>password !</w:t>
                            </w:r>
                            <w:proofErr w:type="gramEnd"/>
                            <w:r w:rsidRPr="00252293">
                              <w:rPr>
                                <w:rFonts w:ascii="Courier New" w:hAnsi="Courier New" w:cs="Courier New"/>
                                <w:color w:val="000000" w:themeColor="text1"/>
                                <w:lang w:val="en-US"/>
                              </w:rPr>
                              <w:t>= "" and password is not None)):</w:t>
                            </w:r>
                          </w:p>
                          <w:p w14:paraId="7DBD9CD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w:t>
                            </w:r>
                            <w:proofErr w:type="spellStart"/>
                            <w:r w:rsidRPr="00252293">
                              <w:rPr>
                                <w:rFonts w:ascii="Courier New" w:hAnsi="Courier New" w:cs="Courier New"/>
                                <w:color w:val="000000" w:themeColor="text1"/>
                                <w:lang w:val="en-US"/>
                              </w:rPr>
                              <w:t>User.query.get</w:t>
                            </w:r>
                            <w:proofErr w:type="spellEnd"/>
                            <w:r w:rsidRPr="00252293">
                              <w:rPr>
                                <w:rFonts w:ascii="Courier New" w:hAnsi="Courier New" w:cs="Courier New"/>
                                <w:color w:val="000000" w:themeColor="text1"/>
                                <w:lang w:val="en-US"/>
                              </w:rPr>
                              <w:t>(</w:t>
                            </w:r>
                            <w:proofErr w:type="spellStart"/>
                            <w:r w:rsidRPr="00252293">
                              <w:rPr>
                                <w:rFonts w:ascii="Courier New" w:hAnsi="Courier New" w:cs="Courier New"/>
                                <w:color w:val="000000" w:themeColor="text1"/>
                                <w:lang w:val="en-US"/>
                              </w:rPr>
                              <w:t>current_user.user_id</w:t>
                            </w:r>
                            <w:proofErr w:type="spellEnd"/>
                            <w:r w:rsidRPr="00252293">
                              <w:rPr>
                                <w:rFonts w:ascii="Courier New" w:hAnsi="Courier New" w:cs="Courier New"/>
                                <w:color w:val="000000" w:themeColor="text1"/>
                                <w:lang w:val="en-US"/>
                              </w:rPr>
                              <w:t>)</w:t>
                            </w:r>
                          </w:p>
                          <w:p w14:paraId="6E366C58"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gramStart"/>
                            <w:r w:rsidRPr="00252293">
                              <w:rPr>
                                <w:rFonts w:ascii="Courier New" w:hAnsi="Courier New" w:cs="Courier New"/>
                                <w:color w:val="000000" w:themeColor="text1"/>
                                <w:lang w:val="en-US"/>
                              </w:rPr>
                              <w:t>username !</w:t>
                            </w:r>
                            <w:proofErr w:type="gramEnd"/>
                            <w:r w:rsidRPr="00252293">
                              <w:rPr>
                                <w:rFonts w:ascii="Courier New" w:hAnsi="Courier New" w:cs="Courier New"/>
                                <w:color w:val="000000" w:themeColor="text1"/>
                                <w:lang w:val="en-US"/>
                              </w:rPr>
                              <w:t>= "" and username is not None):</w:t>
                            </w:r>
                          </w:p>
                          <w:p w14:paraId="38E76B93"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current_</w:t>
                            </w:r>
                            <w:proofErr w:type="gramStart"/>
                            <w:r w:rsidRPr="00252293">
                              <w:rPr>
                                <w:rFonts w:ascii="Courier New" w:hAnsi="Courier New" w:cs="Courier New"/>
                                <w:color w:val="000000" w:themeColor="text1"/>
                                <w:lang w:val="en-US"/>
                              </w:rPr>
                              <w:t>user.update</w:t>
                            </w:r>
                            <w:proofErr w:type="gramEnd"/>
                            <w:r w:rsidRPr="00252293">
                              <w:rPr>
                                <w:rFonts w:ascii="Courier New" w:hAnsi="Courier New" w:cs="Courier New"/>
                                <w:color w:val="000000" w:themeColor="text1"/>
                                <w:lang w:val="en-US"/>
                              </w:rPr>
                              <w:t>_username</w:t>
                            </w:r>
                            <w:proofErr w:type="spellEnd"/>
                            <w:r w:rsidRPr="00252293">
                              <w:rPr>
                                <w:rFonts w:ascii="Courier New" w:hAnsi="Courier New" w:cs="Courier New"/>
                                <w:color w:val="000000" w:themeColor="text1"/>
                                <w:lang w:val="en-US"/>
                              </w:rPr>
                              <w:t>(username)</w:t>
                            </w:r>
                          </w:p>
                          <w:p w14:paraId="2116A6C5"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user.user_name</w:t>
                            </w:r>
                            <w:proofErr w:type="spellEnd"/>
                            <w:r w:rsidRPr="00252293">
                              <w:rPr>
                                <w:rFonts w:ascii="Courier New" w:hAnsi="Courier New" w:cs="Courier New"/>
                                <w:color w:val="000000" w:themeColor="text1"/>
                                <w:lang w:val="en-US"/>
                              </w:rPr>
                              <w:t xml:space="preserve"> = username</w:t>
                            </w:r>
                          </w:p>
                          <w:p w14:paraId="7D08882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gramStart"/>
                            <w:r w:rsidRPr="00252293">
                              <w:rPr>
                                <w:rFonts w:ascii="Courier New" w:hAnsi="Courier New" w:cs="Courier New"/>
                                <w:color w:val="000000" w:themeColor="text1"/>
                                <w:lang w:val="en-US"/>
                              </w:rPr>
                              <w:t>password !</w:t>
                            </w:r>
                            <w:proofErr w:type="gramEnd"/>
                            <w:r w:rsidRPr="00252293">
                              <w:rPr>
                                <w:rFonts w:ascii="Courier New" w:hAnsi="Courier New" w:cs="Courier New"/>
                                <w:color w:val="000000" w:themeColor="text1"/>
                                <w:lang w:val="en-US"/>
                              </w:rPr>
                              <w:t>= "" and password is not None):</w:t>
                            </w:r>
                          </w:p>
                          <w:p w14:paraId="4B5CA0B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password_hash</w:t>
                            </w:r>
                            <w:proofErr w:type="spellEnd"/>
                            <w:r w:rsidRPr="00252293">
                              <w:rPr>
                                <w:rFonts w:ascii="Courier New" w:hAnsi="Courier New" w:cs="Courier New"/>
                                <w:color w:val="000000" w:themeColor="text1"/>
                                <w:lang w:val="en-US"/>
                              </w:rPr>
                              <w:t xml:space="preserve"> = </w:t>
                            </w:r>
                            <w:proofErr w:type="spellStart"/>
                            <w:r w:rsidRPr="00252293">
                              <w:rPr>
                                <w:rFonts w:ascii="Courier New" w:hAnsi="Courier New" w:cs="Courier New"/>
                                <w:color w:val="000000" w:themeColor="text1"/>
                                <w:lang w:val="en-US"/>
                              </w:rPr>
                              <w:t>generate_password_hash</w:t>
                            </w:r>
                            <w:proofErr w:type="spellEnd"/>
                            <w:r w:rsidRPr="00252293">
                              <w:rPr>
                                <w:rFonts w:ascii="Courier New" w:hAnsi="Courier New" w:cs="Courier New"/>
                                <w:color w:val="000000" w:themeColor="text1"/>
                                <w:lang w:val="en-US"/>
                              </w:rPr>
                              <w:t>(password)</w:t>
                            </w:r>
                          </w:p>
                          <w:p w14:paraId="3B8EE7F2"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user.user_password</w:t>
                            </w:r>
                            <w:proofErr w:type="spellEnd"/>
                            <w:r w:rsidRPr="00252293">
                              <w:rPr>
                                <w:rFonts w:ascii="Courier New" w:hAnsi="Courier New" w:cs="Courier New"/>
                                <w:color w:val="000000" w:themeColor="text1"/>
                                <w:lang w:val="en-US"/>
                              </w:rPr>
                              <w:t xml:space="preserve"> = </w:t>
                            </w:r>
                            <w:proofErr w:type="spellStart"/>
                            <w:r w:rsidRPr="00252293">
                              <w:rPr>
                                <w:rFonts w:ascii="Courier New" w:hAnsi="Courier New" w:cs="Courier New"/>
                                <w:color w:val="000000" w:themeColor="text1"/>
                                <w:lang w:val="en-US"/>
                              </w:rPr>
                              <w:t>password_hash</w:t>
                            </w:r>
                            <w:proofErr w:type="spellEnd"/>
                          </w:p>
                          <w:p w14:paraId="746509B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proofErr w:type="gramStart"/>
                            <w:r w:rsidRPr="00252293">
                              <w:rPr>
                                <w:rFonts w:ascii="Courier New" w:hAnsi="Courier New" w:cs="Courier New"/>
                                <w:color w:val="000000" w:themeColor="text1"/>
                                <w:lang w:val="en-US"/>
                              </w:rPr>
                              <w:t>db.session</w:t>
                            </w:r>
                            <w:proofErr w:type="gramEnd"/>
                            <w:r w:rsidRPr="00252293">
                              <w:rPr>
                                <w:rFonts w:ascii="Courier New" w:hAnsi="Courier New" w:cs="Courier New"/>
                                <w:color w:val="000000" w:themeColor="text1"/>
                                <w:lang w:val="en-US"/>
                              </w:rPr>
                              <w:t>.commit</w:t>
                            </w:r>
                            <w:proofErr w:type="spellEnd"/>
                            <w:r w:rsidRPr="00252293">
                              <w:rPr>
                                <w:rFonts w:ascii="Courier New" w:hAnsi="Courier New" w:cs="Courier New"/>
                                <w:color w:val="000000" w:themeColor="text1"/>
                                <w:lang w:val="en-US"/>
                              </w:rPr>
                              <w:t>()</w:t>
                            </w:r>
                          </w:p>
                          <w:p w14:paraId="6333041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w:t>
                            </w:r>
                            <w:proofErr w:type="spellStart"/>
                            <w:r w:rsidRPr="00252293">
                              <w:rPr>
                                <w:rFonts w:ascii="Courier New" w:hAnsi="Courier New" w:cs="Courier New"/>
                                <w:color w:val="000000" w:themeColor="text1"/>
                                <w:lang w:val="en-US"/>
                              </w:rPr>
                              <w:t>lk_settings</w:t>
                            </w:r>
                            <w:proofErr w:type="spellEnd"/>
                            <w:r w:rsidRPr="00252293">
                              <w:rPr>
                                <w:rFonts w:ascii="Courier New" w:hAnsi="Courier New" w:cs="Courier New"/>
                                <w:color w:val="000000" w:themeColor="text1"/>
                                <w:lang w:val="en-US"/>
                              </w:rPr>
                              <w:t>")</w:t>
                            </w:r>
                          </w:p>
                          <w:p w14:paraId="37314A1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w:t>
                            </w:r>
                            <w:proofErr w:type="spellStart"/>
                            <w:r w:rsidRPr="00252293">
                              <w:rPr>
                                <w:rFonts w:ascii="Courier New" w:hAnsi="Courier New" w:cs="Courier New"/>
                                <w:color w:val="000000" w:themeColor="text1"/>
                                <w:lang w:val="en-US"/>
                              </w:rPr>
                              <w:t>lk_settings</w:t>
                            </w:r>
                            <w:proofErr w:type="spellEnd"/>
                            <w:r w:rsidRPr="00252293">
                              <w:rPr>
                                <w:rFonts w:ascii="Courier New" w:hAnsi="Courier New" w:cs="Courier New"/>
                                <w:color w:val="000000" w:themeColor="text1"/>
                                <w:lang w:val="en-US"/>
                              </w:rPr>
                              <w:t>")</w:t>
                            </w:r>
                          </w:p>
                          <w:p w14:paraId="226774F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user_name</w:t>
                            </w:r>
                            <w:proofErr w:type="spellEnd"/>
                            <w:r w:rsidRPr="00252293">
                              <w:rPr>
                                <w:rFonts w:ascii="Courier New" w:hAnsi="Courier New" w:cs="Courier New"/>
                                <w:color w:val="000000" w:themeColor="text1"/>
                                <w:lang w:val="en-US"/>
                              </w:rPr>
                              <w:t xml:space="preserve"> = f", {</w:t>
                            </w:r>
                            <w:proofErr w:type="spellStart"/>
                            <w:r w:rsidRPr="00252293">
                              <w:rPr>
                                <w:rFonts w:ascii="Courier New" w:hAnsi="Courier New" w:cs="Courier New"/>
                                <w:color w:val="000000" w:themeColor="text1"/>
                                <w:lang w:val="en-US"/>
                              </w:rPr>
                              <w:t>current_user.user_name</w:t>
                            </w:r>
                            <w:proofErr w:type="spellEnd"/>
                            <w:r w:rsidRPr="00252293">
                              <w:rPr>
                                <w:rFonts w:ascii="Courier New" w:hAnsi="Courier New" w:cs="Courier New"/>
                                <w:color w:val="000000" w:themeColor="text1"/>
                                <w:lang w:val="en-US"/>
                              </w:rPr>
                              <w:t>}" if \</w:t>
                            </w:r>
                          </w:p>
                          <w:p w14:paraId="3FC42C5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current_user.user_</w:t>
                            </w:r>
                            <w:proofErr w:type="gramStart"/>
                            <w:r w:rsidRPr="00252293">
                              <w:rPr>
                                <w:rFonts w:ascii="Courier New" w:hAnsi="Courier New" w:cs="Courier New"/>
                                <w:color w:val="000000" w:themeColor="text1"/>
                                <w:lang w:val="en-US"/>
                              </w:rPr>
                              <w:t>name</w:t>
                            </w:r>
                            <w:proofErr w:type="spellEnd"/>
                            <w:r w:rsidRPr="00252293">
                              <w:rPr>
                                <w:rFonts w:ascii="Courier New" w:hAnsi="Courier New" w:cs="Courier New"/>
                                <w:color w:val="000000" w:themeColor="text1"/>
                                <w:lang w:val="en-US"/>
                              </w:rPr>
                              <w:t xml:space="preserve"> !</w:t>
                            </w:r>
                            <w:proofErr w:type="gramEnd"/>
                            <w:r w:rsidRPr="00252293">
                              <w:rPr>
                                <w:rFonts w:ascii="Courier New" w:hAnsi="Courier New" w:cs="Courier New"/>
                                <w:color w:val="000000" w:themeColor="text1"/>
                                <w:lang w:val="en-US"/>
                              </w:rPr>
                              <w:t>= "" and</w:t>
                            </w:r>
                          </w:p>
                          <w:p w14:paraId="63E5E90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current_user.user_name</w:t>
                            </w:r>
                            <w:proofErr w:type="spellEnd"/>
                            <w:r w:rsidRPr="00252293">
                              <w:rPr>
                                <w:rFonts w:ascii="Courier New" w:hAnsi="Courier New" w:cs="Courier New"/>
                                <w:color w:val="000000" w:themeColor="text1"/>
                                <w:lang w:val="en-US"/>
                              </w:rPr>
                              <w:t xml:space="preserve"> is not None) \</w:t>
                            </w:r>
                          </w:p>
                          <w:p w14:paraId="0629D98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w:t>
                            </w:r>
                            <w:proofErr w:type="spellStart"/>
                            <w:r w:rsidRPr="00252293">
                              <w:rPr>
                                <w:rFonts w:ascii="Courier New" w:hAnsi="Courier New" w:cs="Courier New"/>
                                <w:color w:val="000000" w:themeColor="text1"/>
                                <w:lang w:val="en-US"/>
                              </w:rPr>
                              <w:t>render_</w:t>
                            </w:r>
                            <w:proofErr w:type="gramStart"/>
                            <w:r w:rsidRPr="00252293">
                              <w:rPr>
                                <w:rFonts w:ascii="Courier New" w:hAnsi="Courier New" w:cs="Courier New"/>
                                <w:color w:val="000000" w:themeColor="text1"/>
                                <w:lang w:val="en-US"/>
                              </w:rPr>
                              <w:t>template</w:t>
                            </w:r>
                            <w:proofErr w:type="spellEnd"/>
                            <w:r w:rsidRPr="00252293">
                              <w:rPr>
                                <w:rFonts w:ascii="Courier New" w:hAnsi="Courier New" w:cs="Courier New"/>
                                <w:color w:val="000000" w:themeColor="text1"/>
                                <w:lang w:val="en-US"/>
                              </w:rPr>
                              <w:t>(</w:t>
                            </w:r>
                            <w:proofErr w:type="gramEnd"/>
                            <w:r w:rsidRPr="00252293">
                              <w:rPr>
                                <w:rFonts w:ascii="Courier New" w:hAnsi="Courier New" w:cs="Courier New"/>
                                <w:color w:val="000000" w:themeColor="text1"/>
                                <w:lang w:val="en-US"/>
                              </w:rPr>
                              <w:t>"lk_settings.html",</w:t>
                            </w:r>
                          </w:p>
                          <w:p w14:paraId="0959C2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w:t>
                            </w:r>
                            <w:proofErr w:type="spellStart"/>
                            <w:r w:rsidRPr="00252293">
                              <w:rPr>
                                <w:rFonts w:ascii="Courier New" w:hAnsi="Courier New" w:cs="Courier New"/>
                                <w:color w:val="000000" w:themeColor="text1"/>
                                <w:lang w:val="en-US"/>
                              </w:rPr>
                              <w:t>current_user.user_current_tokens</w:t>
                            </w:r>
                            <w:proofErr w:type="spellEnd"/>
                            <w:r w:rsidRPr="00252293">
                              <w:rPr>
                                <w:rFonts w:ascii="Courier New" w:hAnsi="Courier New" w:cs="Courier New"/>
                                <w:color w:val="000000" w:themeColor="text1"/>
                                <w:lang w:val="en-US"/>
                              </w:rPr>
                              <w:t>,</w:t>
                            </w:r>
                          </w:p>
                          <w:p w14:paraId="53924800" w14:textId="77777777" w:rsidR="007E629F" w:rsidRPr="00FB6B7D"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user_name</w:t>
                            </w:r>
                            <w:proofErr w:type="spellEnd"/>
                            <w:r w:rsidRPr="00252293">
                              <w:rPr>
                                <w:rFonts w:ascii="Courier New" w:hAnsi="Courier New" w:cs="Courier New"/>
                                <w:color w:val="000000" w:themeColor="text1"/>
                                <w:lang w:val="en-US"/>
                              </w:rPr>
                              <w:t>=</w:t>
                            </w:r>
                            <w:proofErr w:type="spellStart"/>
                            <w:r w:rsidRPr="00252293">
                              <w:rPr>
                                <w:rFonts w:ascii="Courier New" w:hAnsi="Courier New" w:cs="Courier New"/>
                                <w:color w:val="000000" w:themeColor="text1"/>
                                <w:lang w:val="en-US"/>
                              </w:rPr>
                              <w:t>user_name</w:t>
                            </w:r>
                            <w:proofErr w:type="spellEnd"/>
                            <w:r w:rsidRPr="00252293">
                              <w:rPr>
                                <w:rFonts w:ascii="Courier New" w:hAnsi="Courier New" w:cs="Courier New"/>
                                <w:color w:val="000000" w:themeColor="text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CC685" id="Надпись 32" o:spid="_x0000_s1032" type="#_x0000_t202" style="width:453pt;height:3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" fillcolor="white [3201]" strokeweight=".5pt">
                <v:textbox>
                  <w:txbxContent>
                    <w:p w14:paraId="4CDEE7F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w:t>
                      </w:r>
                      <w:proofErr w:type="gramStart"/>
                      <w:r w:rsidRPr="00252293">
                        <w:rPr>
                          <w:rFonts w:ascii="Courier New" w:hAnsi="Courier New" w:cs="Courier New"/>
                          <w:color w:val="000000" w:themeColor="text1"/>
                          <w:lang w:val="en-US"/>
                        </w:rPr>
                        <w:t>app.route</w:t>
                      </w:r>
                      <w:proofErr w:type="gramEnd"/>
                      <w:r w:rsidRPr="00252293">
                        <w:rPr>
                          <w:rFonts w:ascii="Courier New" w:hAnsi="Courier New" w:cs="Courier New"/>
                          <w:color w:val="000000" w:themeColor="text1"/>
                          <w:lang w:val="en-US"/>
                        </w:rPr>
                        <w:t>('/lk_settings', methods=['POST', 'GET'])</w:t>
                      </w:r>
                    </w:p>
                    <w:p w14:paraId="1E759BD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def </w:t>
                      </w:r>
                      <w:proofErr w:type="spellStart"/>
                      <w:r w:rsidRPr="00252293">
                        <w:rPr>
                          <w:rFonts w:ascii="Courier New" w:hAnsi="Courier New" w:cs="Courier New"/>
                          <w:color w:val="000000" w:themeColor="text1"/>
                          <w:lang w:val="en-US"/>
                        </w:rPr>
                        <w:t>lk_</w:t>
                      </w:r>
                      <w:proofErr w:type="gramStart"/>
                      <w:r w:rsidRPr="00252293">
                        <w:rPr>
                          <w:rFonts w:ascii="Courier New" w:hAnsi="Courier New" w:cs="Courier New"/>
                          <w:color w:val="000000" w:themeColor="text1"/>
                          <w:lang w:val="en-US"/>
                        </w:rPr>
                        <w:t>settings</w:t>
                      </w:r>
                      <w:proofErr w:type="spellEnd"/>
                      <w:r w:rsidRPr="00252293">
                        <w:rPr>
                          <w:rFonts w:ascii="Courier New" w:hAnsi="Courier New" w:cs="Courier New"/>
                          <w:color w:val="000000" w:themeColor="text1"/>
                          <w:lang w:val="en-US"/>
                        </w:rPr>
                        <w:t>(</w:t>
                      </w:r>
                      <w:proofErr w:type="gramEnd"/>
                      <w:r w:rsidRPr="00252293">
                        <w:rPr>
                          <w:rFonts w:ascii="Courier New" w:hAnsi="Courier New" w:cs="Courier New"/>
                          <w:color w:val="000000" w:themeColor="text1"/>
                          <w:lang w:val="en-US"/>
                        </w:rPr>
                        <w:t>):</w:t>
                      </w:r>
                    </w:p>
                    <w:p w14:paraId="20E847EC"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spellStart"/>
                      <w:proofErr w:type="gramStart"/>
                      <w:r w:rsidRPr="00252293">
                        <w:rPr>
                          <w:rFonts w:ascii="Courier New" w:hAnsi="Courier New" w:cs="Courier New"/>
                          <w:color w:val="000000" w:themeColor="text1"/>
                          <w:lang w:val="en-US"/>
                        </w:rPr>
                        <w:t>request.method</w:t>
                      </w:r>
                      <w:proofErr w:type="spellEnd"/>
                      <w:proofErr w:type="gramEnd"/>
                      <w:r w:rsidRPr="00252293">
                        <w:rPr>
                          <w:rFonts w:ascii="Courier New" w:hAnsi="Courier New" w:cs="Courier New"/>
                          <w:color w:val="000000" w:themeColor="text1"/>
                          <w:lang w:val="en-US"/>
                        </w:rPr>
                        <w:t xml:space="preserve"> == 'POST':</w:t>
                      </w:r>
                    </w:p>
                    <w:p w14:paraId="0A1BE0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w:t>
                      </w:r>
                      <w:proofErr w:type="spellStart"/>
                      <w:proofErr w:type="gramStart"/>
                      <w:r w:rsidRPr="00252293">
                        <w:rPr>
                          <w:rFonts w:ascii="Courier New" w:hAnsi="Courier New" w:cs="Courier New"/>
                          <w:color w:val="000000" w:themeColor="text1"/>
                          <w:lang w:val="en-US"/>
                        </w:rPr>
                        <w:t>request.form</w:t>
                      </w:r>
                      <w:proofErr w:type="spellEnd"/>
                      <w:proofErr w:type="gramEnd"/>
                      <w:r w:rsidRPr="00252293">
                        <w:rPr>
                          <w:rFonts w:ascii="Courier New" w:hAnsi="Courier New" w:cs="Courier New"/>
                          <w:color w:val="000000" w:themeColor="text1"/>
                          <w:lang w:val="en-US"/>
                        </w:rPr>
                        <w:t>["username"]</w:t>
                      </w:r>
                    </w:p>
                    <w:p w14:paraId="78598C9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w:t>
                      </w:r>
                      <w:proofErr w:type="spellStart"/>
                      <w:proofErr w:type="gramStart"/>
                      <w:r w:rsidRPr="00252293">
                        <w:rPr>
                          <w:rFonts w:ascii="Courier New" w:hAnsi="Courier New" w:cs="Courier New"/>
                          <w:color w:val="000000" w:themeColor="text1"/>
                          <w:lang w:val="en-US"/>
                        </w:rPr>
                        <w:t>request.form</w:t>
                      </w:r>
                      <w:proofErr w:type="spellEnd"/>
                      <w:proofErr w:type="gramEnd"/>
                      <w:r w:rsidRPr="00252293">
                        <w:rPr>
                          <w:rFonts w:ascii="Courier New" w:hAnsi="Courier New" w:cs="Courier New"/>
                          <w:color w:val="000000" w:themeColor="text1"/>
                          <w:lang w:val="en-US"/>
                        </w:rPr>
                        <w:t>["password"]</w:t>
                      </w:r>
                    </w:p>
                    <w:p w14:paraId="1E73D507" w14:textId="77777777" w:rsidR="007E629F" w:rsidRPr="00252293" w:rsidRDefault="007E629F" w:rsidP="005D74D4">
                      <w:pPr>
                        <w:rPr>
                          <w:rFonts w:ascii="Courier New" w:hAnsi="Courier New" w:cs="Courier New"/>
                          <w:color w:val="000000" w:themeColor="text1"/>
                          <w:lang w:val="en-US"/>
                        </w:rPr>
                      </w:pPr>
                    </w:p>
                    <w:p w14:paraId="5CC0225E"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gramStart"/>
                      <w:r w:rsidRPr="00252293">
                        <w:rPr>
                          <w:rFonts w:ascii="Courier New" w:hAnsi="Courier New" w:cs="Courier New"/>
                          <w:color w:val="000000" w:themeColor="text1"/>
                          <w:lang w:val="en-US"/>
                        </w:rPr>
                        <w:t>username !</w:t>
                      </w:r>
                      <w:proofErr w:type="gramEnd"/>
                      <w:r w:rsidRPr="00252293">
                        <w:rPr>
                          <w:rFonts w:ascii="Courier New" w:hAnsi="Courier New" w:cs="Courier New"/>
                          <w:color w:val="000000" w:themeColor="text1"/>
                          <w:lang w:val="en-US"/>
                        </w:rPr>
                        <w:t>= "" and username is not None) or</w:t>
                      </w:r>
                    </w:p>
                    <w:p w14:paraId="51F34C2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gramStart"/>
                      <w:r w:rsidRPr="00252293">
                        <w:rPr>
                          <w:rFonts w:ascii="Courier New" w:hAnsi="Courier New" w:cs="Courier New"/>
                          <w:color w:val="000000" w:themeColor="text1"/>
                          <w:lang w:val="en-US"/>
                        </w:rPr>
                        <w:t>password !</w:t>
                      </w:r>
                      <w:proofErr w:type="gramEnd"/>
                      <w:r w:rsidRPr="00252293">
                        <w:rPr>
                          <w:rFonts w:ascii="Courier New" w:hAnsi="Courier New" w:cs="Courier New"/>
                          <w:color w:val="000000" w:themeColor="text1"/>
                          <w:lang w:val="en-US"/>
                        </w:rPr>
                        <w:t>= "" and password is not None)):</w:t>
                      </w:r>
                    </w:p>
                    <w:p w14:paraId="7DBD9CD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w:t>
                      </w:r>
                      <w:proofErr w:type="spellStart"/>
                      <w:r w:rsidRPr="00252293">
                        <w:rPr>
                          <w:rFonts w:ascii="Courier New" w:hAnsi="Courier New" w:cs="Courier New"/>
                          <w:color w:val="000000" w:themeColor="text1"/>
                          <w:lang w:val="en-US"/>
                        </w:rPr>
                        <w:t>User.query.get</w:t>
                      </w:r>
                      <w:proofErr w:type="spellEnd"/>
                      <w:r w:rsidRPr="00252293">
                        <w:rPr>
                          <w:rFonts w:ascii="Courier New" w:hAnsi="Courier New" w:cs="Courier New"/>
                          <w:color w:val="000000" w:themeColor="text1"/>
                          <w:lang w:val="en-US"/>
                        </w:rPr>
                        <w:t>(</w:t>
                      </w:r>
                      <w:proofErr w:type="spellStart"/>
                      <w:r w:rsidRPr="00252293">
                        <w:rPr>
                          <w:rFonts w:ascii="Courier New" w:hAnsi="Courier New" w:cs="Courier New"/>
                          <w:color w:val="000000" w:themeColor="text1"/>
                          <w:lang w:val="en-US"/>
                        </w:rPr>
                        <w:t>current_user.user_id</w:t>
                      </w:r>
                      <w:proofErr w:type="spellEnd"/>
                      <w:r w:rsidRPr="00252293">
                        <w:rPr>
                          <w:rFonts w:ascii="Courier New" w:hAnsi="Courier New" w:cs="Courier New"/>
                          <w:color w:val="000000" w:themeColor="text1"/>
                          <w:lang w:val="en-US"/>
                        </w:rPr>
                        <w:t>)</w:t>
                      </w:r>
                    </w:p>
                    <w:p w14:paraId="6E366C58"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gramStart"/>
                      <w:r w:rsidRPr="00252293">
                        <w:rPr>
                          <w:rFonts w:ascii="Courier New" w:hAnsi="Courier New" w:cs="Courier New"/>
                          <w:color w:val="000000" w:themeColor="text1"/>
                          <w:lang w:val="en-US"/>
                        </w:rPr>
                        <w:t>username !</w:t>
                      </w:r>
                      <w:proofErr w:type="gramEnd"/>
                      <w:r w:rsidRPr="00252293">
                        <w:rPr>
                          <w:rFonts w:ascii="Courier New" w:hAnsi="Courier New" w:cs="Courier New"/>
                          <w:color w:val="000000" w:themeColor="text1"/>
                          <w:lang w:val="en-US"/>
                        </w:rPr>
                        <w:t>= "" and username is not None):</w:t>
                      </w:r>
                    </w:p>
                    <w:p w14:paraId="38E76B93"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current_</w:t>
                      </w:r>
                      <w:proofErr w:type="gramStart"/>
                      <w:r w:rsidRPr="00252293">
                        <w:rPr>
                          <w:rFonts w:ascii="Courier New" w:hAnsi="Courier New" w:cs="Courier New"/>
                          <w:color w:val="000000" w:themeColor="text1"/>
                          <w:lang w:val="en-US"/>
                        </w:rPr>
                        <w:t>user.update</w:t>
                      </w:r>
                      <w:proofErr w:type="gramEnd"/>
                      <w:r w:rsidRPr="00252293">
                        <w:rPr>
                          <w:rFonts w:ascii="Courier New" w:hAnsi="Courier New" w:cs="Courier New"/>
                          <w:color w:val="000000" w:themeColor="text1"/>
                          <w:lang w:val="en-US"/>
                        </w:rPr>
                        <w:t>_username</w:t>
                      </w:r>
                      <w:proofErr w:type="spellEnd"/>
                      <w:r w:rsidRPr="00252293">
                        <w:rPr>
                          <w:rFonts w:ascii="Courier New" w:hAnsi="Courier New" w:cs="Courier New"/>
                          <w:color w:val="000000" w:themeColor="text1"/>
                          <w:lang w:val="en-US"/>
                        </w:rPr>
                        <w:t>(username)</w:t>
                      </w:r>
                    </w:p>
                    <w:p w14:paraId="2116A6C5"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user.user_name</w:t>
                      </w:r>
                      <w:proofErr w:type="spellEnd"/>
                      <w:r w:rsidRPr="00252293">
                        <w:rPr>
                          <w:rFonts w:ascii="Courier New" w:hAnsi="Courier New" w:cs="Courier New"/>
                          <w:color w:val="000000" w:themeColor="text1"/>
                          <w:lang w:val="en-US"/>
                        </w:rPr>
                        <w:t xml:space="preserve"> = username</w:t>
                      </w:r>
                    </w:p>
                    <w:p w14:paraId="7D08882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w:t>
                      </w:r>
                      <w:proofErr w:type="gramStart"/>
                      <w:r w:rsidRPr="00252293">
                        <w:rPr>
                          <w:rFonts w:ascii="Courier New" w:hAnsi="Courier New" w:cs="Courier New"/>
                          <w:color w:val="000000" w:themeColor="text1"/>
                          <w:lang w:val="en-US"/>
                        </w:rPr>
                        <w:t>password !</w:t>
                      </w:r>
                      <w:proofErr w:type="gramEnd"/>
                      <w:r w:rsidRPr="00252293">
                        <w:rPr>
                          <w:rFonts w:ascii="Courier New" w:hAnsi="Courier New" w:cs="Courier New"/>
                          <w:color w:val="000000" w:themeColor="text1"/>
                          <w:lang w:val="en-US"/>
                        </w:rPr>
                        <w:t>= "" and password is not None):</w:t>
                      </w:r>
                    </w:p>
                    <w:p w14:paraId="4B5CA0B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password_hash</w:t>
                      </w:r>
                      <w:proofErr w:type="spellEnd"/>
                      <w:r w:rsidRPr="00252293">
                        <w:rPr>
                          <w:rFonts w:ascii="Courier New" w:hAnsi="Courier New" w:cs="Courier New"/>
                          <w:color w:val="000000" w:themeColor="text1"/>
                          <w:lang w:val="en-US"/>
                        </w:rPr>
                        <w:t xml:space="preserve"> = </w:t>
                      </w:r>
                      <w:proofErr w:type="spellStart"/>
                      <w:r w:rsidRPr="00252293">
                        <w:rPr>
                          <w:rFonts w:ascii="Courier New" w:hAnsi="Courier New" w:cs="Courier New"/>
                          <w:color w:val="000000" w:themeColor="text1"/>
                          <w:lang w:val="en-US"/>
                        </w:rPr>
                        <w:t>generate_password_hash</w:t>
                      </w:r>
                      <w:proofErr w:type="spellEnd"/>
                      <w:r w:rsidRPr="00252293">
                        <w:rPr>
                          <w:rFonts w:ascii="Courier New" w:hAnsi="Courier New" w:cs="Courier New"/>
                          <w:color w:val="000000" w:themeColor="text1"/>
                          <w:lang w:val="en-US"/>
                        </w:rPr>
                        <w:t>(password)</w:t>
                      </w:r>
                    </w:p>
                    <w:p w14:paraId="3B8EE7F2"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user.user_password</w:t>
                      </w:r>
                      <w:proofErr w:type="spellEnd"/>
                      <w:r w:rsidRPr="00252293">
                        <w:rPr>
                          <w:rFonts w:ascii="Courier New" w:hAnsi="Courier New" w:cs="Courier New"/>
                          <w:color w:val="000000" w:themeColor="text1"/>
                          <w:lang w:val="en-US"/>
                        </w:rPr>
                        <w:t xml:space="preserve"> = </w:t>
                      </w:r>
                      <w:proofErr w:type="spellStart"/>
                      <w:r w:rsidRPr="00252293">
                        <w:rPr>
                          <w:rFonts w:ascii="Courier New" w:hAnsi="Courier New" w:cs="Courier New"/>
                          <w:color w:val="000000" w:themeColor="text1"/>
                          <w:lang w:val="en-US"/>
                        </w:rPr>
                        <w:t>password_hash</w:t>
                      </w:r>
                      <w:proofErr w:type="spellEnd"/>
                    </w:p>
                    <w:p w14:paraId="746509B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proofErr w:type="gramStart"/>
                      <w:r w:rsidRPr="00252293">
                        <w:rPr>
                          <w:rFonts w:ascii="Courier New" w:hAnsi="Courier New" w:cs="Courier New"/>
                          <w:color w:val="000000" w:themeColor="text1"/>
                          <w:lang w:val="en-US"/>
                        </w:rPr>
                        <w:t>db.session</w:t>
                      </w:r>
                      <w:proofErr w:type="gramEnd"/>
                      <w:r w:rsidRPr="00252293">
                        <w:rPr>
                          <w:rFonts w:ascii="Courier New" w:hAnsi="Courier New" w:cs="Courier New"/>
                          <w:color w:val="000000" w:themeColor="text1"/>
                          <w:lang w:val="en-US"/>
                        </w:rPr>
                        <w:t>.commit</w:t>
                      </w:r>
                      <w:proofErr w:type="spellEnd"/>
                      <w:r w:rsidRPr="00252293">
                        <w:rPr>
                          <w:rFonts w:ascii="Courier New" w:hAnsi="Courier New" w:cs="Courier New"/>
                          <w:color w:val="000000" w:themeColor="text1"/>
                          <w:lang w:val="en-US"/>
                        </w:rPr>
                        <w:t>()</w:t>
                      </w:r>
                    </w:p>
                    <w:p w14:paraId="6333041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w:t>
                      </w:r>
                      <w:proofErr w:type="spellStart"/>
                      <w:r w:rsidRPr="00252293">
                        <w:rPr>
                          <w:rFonts w:ascii="Courier New" w:hAnsi="Courier New" w:cs="Courier New"/>
                          <w:color w:val="000000" w:themeColor="text1"/>
                          <w:lang w:val="en-US"/>
                        </w:rPr>
                        <w:t>lk_settings</w:t>
                      </w:r>
                      <w:proofErr w:type="spellEnd"/>
                      <w:r w:rsidRPr="00252293">
                        <w:rPr>
                          <w:rFonts w:ascii="Courier New" w:hAnsi="Courier New" w:cs="Courier New"/>
                          <w:color w:val="000000" w:themeColor="text1"/>
                          <w:lang w:val="en-US"/>
                        </w:rPr>
                        <w:t>")</w:t>
                      </w:r>
                    </w:p>
                    <w:p w14:paraId="37314A1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w:t>
                      </w:r>
                      <w:proofErr w:type="spellStart"/>
                      <w:r w:rsidRPr="00252293">
                        <w:rPr>
                          <w:rFonts w:ascii="Courier New" w:hAnsi="Courier New" w:cs="Courier New"/>
                          <w:color w:val="000000" w:themeColor="text1"/>
                          <w:lang w:val="en-US"/>
                        </w:rPr>
                        <w:t>lk_settings</w:t>
                      </w:r>
                      <w:proofErr w:type="spellEnd"/>
                      <w:r w:rsidRPr="00252293">
                        <w:rPr>
                          <w:rFonts w:ascii="Courier New" w:hAnsi="Courier New" w:cs="Courier New"/>
                          <w:color w:val="000000" w:themeColor="text1"/>
                          <w:lang w:val="en-US"/>
                        </w:rPr>
                        <w:t>")</w:t>
                      </w:r>
                    </w:p>
                    <w:p w14:paraId="226774F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user_name</w:t>
                      </w:r>
                      <w:proofErr w:type="spellEnd"/>
                      <w:r w:rsidRPr="00252293">
                        <w:rPr>
                          <w:rFonts w:ascii="Courier New" w:hAnsi="Courier New" w:cs="Courier New"/>
                          <w:color w:val="000000" w:themeColor="text1"/>
                          <w:lang w:val="en-US"/>
                        </w:rPr>
                        <w:t xml:space="preserve"> = f", {</w:t>
                      </w:r>
                      <w:proofErr w:type="spellStart"/>
                      <w:r w:rsidRPr="00252293">
                        <w:rPr>
                          <w:rFonts w:ascii="Courier New" w:hAnsi="Courier New" w:cs="Courier New"/>
                          <w:color w:val="000000" w:themeColor="text1"/>
                          <w:lang w:val="en-US"/>
                        </w:rPr>
                        <w:t>current_user.user_name</w:t>
                      </w:r>
                      <w:proofErr w:type="spellEnd"/>
                      <w:r w:rsidRPr="00252293">
                        <w:rPr>
                          <w:rFonts w:ascii="Courier New" w:hAnsi="Courier New" w:cs="Courier New"/>
                          <w:color w:val="000000" w:themeColor="text1"/>
                          <w:lang w:val="en-US"/>
                        </w:rPr>
                        <w:t>}" if \</w:t>
                      </w:r>
                    </w:p>
                    <w:p w14:paraId="3FC42C5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current_user.user_</w:t>
                      </w:r>
                      <w:proofErr w:type="gramStart"/>
                      <w:r w:rsidRPr="00252293">
                        <w:rPr>
                          <w:rFonts w:ascii="Courier New" w:hAnsi="Courier New" w:cs="Courier New"/>
                          <w:color w:val="000000" w:themeColor="text1"/>
                          <w:lang w:val="en-US"/>
                        </w:rPr>
                        <w:t>name</w:t>
                      </w:r>
                      <w:proofErr w:type="spellEnd"/>
                      <w:r w:rsidRPr="00252293">
                        <w:rPr>
                          <w:rFonts w:ascii="Courier New" w:hAnsi="Courier New" w:cs="Courier New"/>
                          <w:color w:val="000000" w:themeColor="text1"/>
                          <w:lang w:val="en-US"/>
                        </w:rPr>
                        <w:t xml:space="preserve"> !</w:t>
                      </w:r>
                      <w:proofErr w:type="gramEnd"/>
                      <w:r w:rsidRPr="00252293">
                        <w:rPr>
                          <w:rFonts w:ascii="Courier New" w:hAnsi="Courier New" w:cs="Courier New"/>
                          <w:color w:val="000000" w:themeColor="text1"/>
                          <w:lang w:val="en-US"/>
                        </w:rPr>
                        <w:t>= "" and</w:t>
                      </w:r>
                    </w:p>
                    <w:p w14:paraId="63E5E90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current_user.user_name</w:t>
                      </w:r>
                      <w:proofErr w:type="spellEnd"/>
                      <w:r w:rsidRPr="00252293">
                        <w:rPr>
                          <w:rFonts w:ascii="Courier New" w:hAnsi="Courier New" w:cs="Courier New"/>
                          <w:color w:val="000000" w:themeColor="text1"/>
                          <w:lang w:val="en-US"/>
                        </w:rPr>
                        <w:t xml:space="preserve"> is not None) \</w:t>
                      </w:r>
                    </w:p>
                    <w:p w14:paraId="0629D98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w:t>
                      </w:r>
                      <w:proofErr w:type="spellStart"/>
                      <w:r w:rsidRPr="00252293">
                        <w:rPr>
                          <w:rFonts w:ascii="Courier New" w:hAnsi="Courier New" w:cs="Courier New"/>
                          <w:color w:val="000000" w:themeColor="text1"/>
                          <w:lang w:val="en-US"/>
                        </w:rPr>
                        <w:t>render_</w:t>
                      </w:r>
                      <w:proofErr w:type="gramStart"/>
                      <w:r w:rsidRPr="00252293">
                        <w:rPr>
                          <w:rFonts w:ascii="Courier New" w:hAnsi="Courier New" w:cs="Courier New"/>
                          <w:color w:val="000000" w:themeColor="text1"/>
                          <w:lang w:val="en-US"/>
                        </w:rPr>
                        <w:t>template</w:t>
                      </w:r>
                      <w:proofErr w:type="spellEnd"/>
                      <w:r w:rsidRPr="00252293">
                        <w:rPr>
                          <w:rFonts w:ascii="Courier New" w:hAnsi="Courier New" w:cs="Courier New"/>
                          <w:color w:val="000000" w:themeColor="text1"/>
                          <w:lang w:val="en-US"/>
                        </w:rPr>
                        <w:t>(</w:t>
                      </w:r>
                      <w:proofErr w:type="gramEnd"/>
                      <w:r w:rsidRPr="00252293">
                        <w:rPr>
                          <w:rFonts w:ascii="Courier New" w:hAnsi="Courier New" w:cs="Courier New"/>
                          <w:color w:val="000000" w:themeColor="text1"/>
                          <w:lang w:val="en-US"/>
                        </w:rPr>
                        <w:t>"lk_settings.html",</w:t>
                      </w:r>
                    </w:p>
                    <w:p w14:paraId="0959C2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w:t>
                      </w:r>
                      <w:proofErr w:type="spellStart"/>
                      <w:r w:rsidRPr="00252293">
                        <w:rPr>
                          <w:rFonts w:ascii="Courier New" w:hAnsi="Courier New" w:cs="Courier New"/>
                          <w:color w:val="000000" w:themeColor="text1"/>
                          <w:lang w:val="en-US"/>
                        </w:rPr>
                        <w:t>current_user.user_current_tokens</w:t>
                      </w:r>
                      <w:proofErr w:type="spellEnd"/>
                      <w:r w:rsidRPr="00252293">
                        <w:rPr>
                          <w:rFonts w:ascii="Courier New" w:hAnsi="Courier New" w:cs="Courier New"/>
                          <w:color w:val="000000" w:themeColor="text1"/>
                          <w:lang w:val="en-US"/>
                        </w:rPr>
                        <w:t>,</w:t>
                      </w:r>
                    </w:p>
                    <w:p w14:paraId="53924800" w14:textId="77777777" w:rsidR="007E629F" w:rsidRPr="00FB6B7D"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w:t>
                      </w:r>
                      <w:proofErr w:type="spellStart"/>
                      <w:r w:rsidRPr="00252293">
                        <w:rPr>
                          <w:rFonts w:ascii="Courier New" w:hAnsi="Courier New" w:cs="Courier New"/>
                          <w:color w:val="000000" w:themeColor="text1"/>
                          <w:lang w:val="en-US"/>
                        </w:rPr>
                        <w:t>user_name</w:t>
                      </w:r>
                      <w:proofErr w:type="spellEnd"/>
                      <w:r w:rsidRPr="00252293">
                        <w:rPr>
                          <w:rFonts w:ascii="Courier New" w:hAnsi="Courier New" w:cs="Courier New"/>
                          <w:color w:val="000000" w:themeColor="text1"/>
                          <w:lang w:val="en-US"/>
                        </w:rPr>
                        <w:t>=</w:t>
                      </w:r>
                      <w:proofErr w:type="spellStart"/>
                      <w:r w:rsidRPr="00252293">
                        <w:rPr>
                          <w:rFonts w:ascii="Courier New" w:hAnsi="Courier New" w:cs="Courier New"/>
                          <w:color w:val="000000" w:themeColor="text1"/>
                          <w:lang w:val="en-US"/>
                        </w:rPr>
                        <w:t>user_name</w:t>
                      </w:r>
                      <w:proofErr w:type="spellEnd"/>
                      <w:r w:rsidRPr="00252293">
                        <w:rPr>
                          <w:rFonts w:ascii="Courier New" w:hAnsi="Courier New" w:cs="Courier New"/>
                          <w:color w:val="000000" w:themeColor="text1"/>
                          <w:lang w:val="en-US"/>
                        </w:rPr>
                        <w:t>)</w:t>
                      </w:r>
                    </w:p>
                  </w:txbxContent>
                </v:textbox>
                <w10:anchorlock/>
              </v:shape>
            </w:pict>
          </mc:Fallback>
        </mc:AlternateContent>
      </w:r>
    </w:p>
    <w:p w14:paraId="6A2B554D" w14:textId="77777777" w:rsidR="005D74D4" w:rsidRDefault="005D74D4" w:rsidP="005D74D4">
      <w:pPr>
        <w:spacing w:line="360" w:lineRule="auto"/>
        <w:jc w:val="center"/>
        <w:rPr>
          <w:sz w:val="28"/>
          <w:szCs w:val="28"/>
        </w:rPr>
      </w:pPr>
      <w:r>
        <w:rPr>
          <w:sz w:val="28"/>
          <w:szCs w:val="28"/>
        </w:rPr>
        <w:t>Рисунок 22 – Обработка запросов для вкладки настроек</w:t>
      </w:r>
    </w:p>
    <w:p w14:paraId="1B746BDA" w14:textId="31DDBA3F" w:rsidR="005D74D4" w:rsidRPr="00373A6B" w:rsidRDefault="00831BF1" w:rsidP="005D74D4">
      <w:pPr>
        <w:pStyle w:val="Heading1"/>
        <w:tabs>
          <w:tab w:val="left" w:pos="284"/>
          <w:tab w:val="left" w:pos="426"/>
        </w:tabs>
        <w:spacing w:after="0" w:line="360" w:lineRule="auto"/>
        <w:rPr>
          <w:caps w:val="0"/>
          <w:szCs w:val="28"/>
        </w:rPr>
      </w:pPr>
      <w:bookmarkStart w:id="480" w:name="_Toc166180076"/>
      <w:ins w:id="481" w:author="Gleb Radchenko" w:date="2024-05-11T12:27:00Z">
        <w:r>
          <w:rPr>
            <w:caps w:val="0"/>
            <w:szCs w:val="28"/>
          </w:rPr>
          <w:lastRenderedPageBreak/>
          <w:t>6</w:t>
        </w:r>
      </w:ins>
      <w:del w:id="482" w:author="Gleb Radchenko" w:date="2024-05-11T12:27:00Z">
        <w:r w:rsidR="005D74D4" w:rsidDel="00831BF1">
          <w:rPr>
            <w:caps w:val="0"/>
            <w:szCs w:val="28"/>
          </w:rPr>
          <w:delText>5</w:delText>
        </w:r>
      </w:del>
      <w:r w:rsidR="005D74D4" w:rsidRPr="00373A6B">
        <w:rPr>
          <w:caps w:val="0"/>
          <w:szCs w:val="28"/>
        </w:rPr>
        <w:t xml:space="preserve">. </w:t>
      </w:r>
      <w:r w:rsidR="005D74D4">
        <w:rPr>
          <w:caps w:val="0"/>
          <w:szCs w:val="28"/>
        </w:rPr>
        <w:t>ТЕСТИРОВАНИЕ ПРИЛОЖЕНИЯ</w:t>
      </w:r>
      <w:bookmarkEnd w:id="480"/>
    </w:p>
    <w:p w14:paraId="5C5A4DDB" w14:textId="2B9EAFBA" w:rsidR="005D74D4" w:rsidRPr="00373A6B" w:rsidRDefault="00831BF1" w:rsidP="005D74D4">
      <w:pPr>
        <w:pStyle w:val="Heading11"/>
        <w:numPr>
          <w:ilvl w:val="0"/>
          <w:numId w:val="0"/>
        </w:numPr>
        <w:tabs>
          <w:tab w:val="left" w:pos="567"/>
        </w:tabs>
        <w:spacing w:before="0" w:after="0" w:line="360" w:lineRule="auto"/>
        <w:rPr>
          <w:szCs w:val="28"/>
        </w:rPr>
      </w:pPr>
      <w:bookmarkStart w:id="483" w:name="_Toc166180077"/>
      <w:ins w:id="484" w:author="Gleb Radchenko" w:date="2024-05-11T12:27:00Z">
        <w:r>
          <w:rPr>
            <w:szCs w:val="28"/>
          </w:rPr>
          <w:t>6</w:t>
        </w:r>
      </w:ins>
      <w:del w:id="485" w:author="Gleb Radchenko" w:date="2024-05-11T12:27:00Z">
        <w:r w:rsidR="005D74D4" w:rsidDel="00831BF1">
          <w:rPr>
            <w:szCs w:val="28"/>
          </w:rPr>
          <w:delText>5</w:delText>
        </w:r>
      </w:del>
      <w:r w:rsidR="005D74D4">
        <w:rPr>
          <w:szCs w:val="28"/>
        </w:rPr>
        <w:t>.1</w:t>
      </w:r>
      <w:r w:rsidR="005D74D4" w:rsidRPr="00373A6B">
        <w:rPr>
          <w:szCs w:val="28"/>
        </w:rPr>
        <w:t xml:space="preserve">. </w:t>
      </w:r>
      <w:r w:rsidR="005D74D4">
        <w:rPr>
          <w:szCs w:val="28"/>
        </w:rPr>
        <w:t>Функциональное тестирование</w:t>
      </w:r>
      <w:bookmarkEnd w:id="483"/>
    </w:p>
    <w:p w14:paraId="0F69A53A" w14:textId="77777777" w:rsidR="005D74D4" w:rsidRDefault="005D74D4" w:rsidP="005D74D4">
      <w:pPr>
        <w:spacing w:line="360" w:lineRule="auto"/>
        <w:ind w:firstLine="709"/>
        <w:jc w:val="both"/>
        <w:rPr>
          <w:sz w:val="28"/>
          <w:szCs w:val="28"/>
        </w:rPr>
      </w:pPr>
      <w:r>
        <w:rPr>
          <w:sz w:val="28"/>
          <w:szCs w:val="28"/>
        </w:rPr>
        <w:t xml:space="preserve">В ходе данного тестирования проверялось соответствие приложения функциональным требованиям. В таблице </w:t>
      </w:r>
      <w:r w:rsidRPr="00872FE9">
        <w:rPr>
          <w:sz w:val="28"/>
          <w:szCs w:val="28"/>
        </w:rPr>
        <w:fldChar w:fldCharType="begin"/>
      </w:r>
      <w:r w:rsidRPr="00872FE9">
        <w:rPr>
          <w:sz w:val="28"/>
          <w:szCs w:val="28"/>
        </w:rPr>
        <w:instrText xml:space="preserve"> REF _Ref106025829 \h  \* MERGEFORMAT </w:instrText>
      </w:r>
      <w:r w:rsidRPr="00872FE9">
        <w:rPr>
          <w:sz w:val="28"/>
          <w:szCs w:val="28"/>
        </w:rPr>
      </w:r>
      <w:r w:rsidRPr="00872FE9">
        <w:rPr>
          <w:sz w:val="28"/>
          <w:szCs w:val="28"/>
        </w:rPr>
        <w:fldChar w:fldCharType="separate"/>
      </w:r>
      <w:r w:rsidRPr="00DD1327">
        <w:rPr>
          <w:noProof/>
          <w:sz w:val="28"/>
          <w:szCs w:val="28"/>
        </w:rPr>
        <w:t>1</w:t>
      </w:r>
      <w:r w:rsidRPr="00872FE9">
        <w:rPr>
          <w:sz w:val="28"/>
          <w:szCs w:val="28"/>
        </w:rPr>
        <w:fldChar w:fldCharType="end"/>
      </w:r>
      <w:r>
        <w:rPr>
          <w:sz w:val="28"/>
          <w:szCs w:val="28"/>
        </w:rPr>
        <w:t xml:space="preserve"> представлены результаты тестирования.</w:t>
      </w:r>
    </w:p>
    <w:p w14:paraId="62F44D4D" w14:textId="77777777" w:rsidR="005D74D4" w:rsidRPr="00520785" w:rsidRDefault="005D74D4" w:rsidP="005D74D4">
      <w:pPr>
        <w:pStyle w:val="Caption"/>
        <w:spacing w:after="0"/>
        <w:jc w:val="left"/>
        <w:rPr>
          <w:b w:val="0"/>
        </w:rPr>
      </w:pPr>
      <w:bookmarkStart w:id="486" w:name="_Ref106025829"/>
      <w:bookmarkStart w:id="487" w:name="_Ref105388203"/>
      <w:r w:rsidRPr="00520785">
        <w:rPr>
          <w:b w:val="0"/>
        </w:rPr>
        <w:t xml:space="preserve">Таблица </w:t>
      </w:r>
      <w:r w:rsidRPr="00520785">
        <w:rPr>
          <w:b w:val="0"/>
        </w:rPr>
        <w:fldChar w:fldCharType="begin"/>
      </w:r>
      <w:r w:rsidRPr="00520785">
        <w:rPr>
          <w:b w:val="0"/>
        </w:rPr>
        <w:instrText xml:space="preserve"> SEQ Табл. \* ARABIC </w:instrText>
      </w:r>
      <w:r w:rsidRPr="00520785">
        <w:rPr>
          <w:b w:val="0"/>
        </w:rPr>
        <w:fldChar w:fldCharType="separate"/>
      </w:r>
      <w:r>
        <w:rPr>
          <w:b w:val="0"/>
          <w:noProof/>
        </w:rPr>
        <w:t>1</w:t>
      </w:r>
      <w:r w:rsidRPr="00520785">
        <w:rPr>
          <w:b w:val="0"/>
        </w:rPr>
        <w:fldChar w:fldCharType="end"/>
      </w:r>
      <w:bookmarkEnd w:id="486"/>
      <w:r w:rsidRPr="00520785">
        <w:rPr>
          <w:b w:val="0"/>
        </w:rPr>
        <w:t xml:space="preserve"> – Функциональное тестирование </w:t>
      </w:r>
      <w:bookmarkEnd w:id="487"/>
      <w:r>
        <w:rPr>
          <w:b w:val="0"/>
        </w:rPr>
        <w:t>приложения</w:t>
      </w:r>
    </w:p>
    <w:tbl>
      <w:tblPr>
        <w:tblStyle w:val="TableGrid"/>
        <w:tblW w:w="5000" w:type="pct"/>
        <w:tblLook w:val="04A0" w:firstRow="1" w:lastRow="0" w:firstColumn="1" w:lastColumn="0" w:noHBand="0" w:noVBand="1"/>
      </w:tblPr>
      <w:tblGrid>
        <w:gridCol w:w="671"/>
        <w:gridCol w:w="2535"/>
        <w:gridCol w:w="2871"/>
        <w:gridCol w:w="3209"/>
      </w:tblGrid>
      <w:tr w:rsidR="005D74D4" w14:paraId="7D9937E7" w14:textId="77777777" w:rsidTr="007E629F">
        <w:tc>
          <w:tcPr>
            <w:tcW w:w="361" w:type="pct"/>
          </w:tcPr>
          <w:p w14:paraId="51467BC2" w14:textId="77777777" w:rsidR="005D74D4" w:rsidRPr="002835C6" w:rsidRDefault="005D74D4" w:rsidP="007E629F">
            <w:pPr>
              <w:jc w:val="center"/>
              <w:rPr>
                <w:b/>
                <w:sz w:val="24"/>
                <w:szCs w:val="24"/>
              </w:rPr>
            </w:pPr>
            <w:r w:rsidRPr="002835C6">
              <w:rPr>
                <w:b/>
                <w:sz w:val="24"/>
                <w:szCs w:val="24"/>
              </w:rPr>
              <w:t>№</w:t>
            </w:r>
          </w:p>
        </w:tc>
        <w:tc>
          <w:tcPr>
            <w:tcW w:w="1365" w:type="pct"/>
          </w:tcPr>
          <w:p w14:paraId="180693D3" w14:textId="77777777" w:rsidR="005D74D4" w:rsidRPr="002835C6" w:rsidRDefault="005D74D4" w:rsidP="007E629F">
            <w:pPr>
              <w:jc w:val="center"/>
              <w:rPr>
                <w:b/>
                <w:sz w:val="24"/>
                <w:szCs w:val="24"/>
              </w:rPr>
            </w:pPr>
            <w:r>
              <w:rPr>
                <w:b/>
                <w:sz w:val="24"/>
                <w:szCs w:val="24"/>
              </w:rPr>
              <w:t>Название теста</w:t>
            </w:r>
          </w:p>
        </w:tc>
        <w:tc>
          <w:tcPr>
            <w:tcW w:w="1546" w:type="pct"/>
          </w:tcPr>
          <w:p w14:paraId="4F61D108" w14:textId="77777777" w:rsidR="005D74D4" w:rsidRPr="002835C6" w:rsidRDefault="005D74D4" w:rsidP="007E629F">
            <w:pPr>
              <w:jc w:val="center"/>
              <w:rPr>
                <w:b/>
                <w:sz w:val="24"/>
                <w:szCs w:val="24"/>
              </w:rPr>
            </w:pPr>
            <w:r w:rsidRPr="002835C6">
              <w:rPr>
                <w:b/>
                <w:sz w:val="24"/>
                <w:szCs w:val="24"/>
              </w:rPr>
              <w:t>Действия</w:t>
            </w:r>
          </w:p>
        </w:tc>
        <w:tc>
          <w:tcPr>
            <w:tcW w:w="1728" w:type="pct"/>
          </w:tcPr>
          <w:p w14:paraId="769CEF67" w14:textId="77777777" w:rsidR="005D74D4" w:rsidRPr="002835C6" w:rsidRDefault="005D74D4" w:rsidP="007E629F">
            <w:pPr>
              <w:jc w:val="center"/>
              <w:rPr>
                <w:b/>
                <w:sz w:val="24"/>
                <w:szCs w:val="24"/>
              </w:rPr>
            </w:pPr>
            <w:r w:rsidRPr="002835C6">
              <w:rPr>
                <w:b/>
                <w:sz w:val="24"/>
                <w:szCs w:val="24"/>
              </w:rPr>
              <w:t>Результат</w:t>
            </w:r>
          </w:p>
        </w:tc>
      </w:tr>
      <w:tr w:rsidR="005D74D4" w14:paraId="58B0C0AD" w14:textId="77777777" w:rsidTr="007E629F">
        <w:tc>
          <w:tcPr>
            <w:tcW w:w="361" w:type="pct"/>
          </w:tcPr>
          <w:p w14:paraId="7A0291ED" w14:textId="77777777" w:rsidR="005D74D4" w:rsidRPr="002835C6" w:rsidRDefault="005D74D4" w:rsidP="007E629F">
            <w:pPr>
              <w:jc w:val="center"/>
              <w:rPr>
                <w:sz w:val="24"/>
                <w:szCs w:val="24"/>
              </w:rPr>
            </w:pPr>
            <w:r>
              <w:rPr>
                <w:sz w:val="24"/>
                <w:szCs w:val="24"/>
              </w:rPr>
              <w:t>1</w:t>
            </w:r>
          </w:p>
        </w:tc>
        <w:tc>
          <w:tcPr>
            <w:tcW w:w="1365" w:type="pct"/>
          </w:tcPr>
          <w:p w14:paraId="4FA5186C" w14:textId="77777777" w:rsidR="005D74D4" w:rsidRPr="002835C6" w:rsidRDefault="005D74D4" w:rsidP="007E629F">
            <w:pPr>
              <w:rPr>
                <w:sz w:val="24"/>
                <w:szCs w:val="24"/>
              </w:rPr>
            </w:pPr>
            <w:r>
              <w:rPr>
                <w:sz w:val="24"/>
                <w:szCs w:val="24"/>
              </w:rPr>
              <w:t>Открытие страницы регистрации</w:t>
            </w:r>
          </w:p>
        </w:tc>
        <w:tc>
          <w:tcPr>
            <w:tcW w:w="1546" w:type="pct"/>
          </w:tcPr>
          <w:p w14:paraId="0BA6D3A9" w14:textId="77777777" w:rsidR="005D74D4" w:rsidRPr="002835C6" w:rsidRDefault="005D74D4" w:rsidP="007E629F">
            <w:pPr>
              <w:pStyle w:val="ListParagraph"/>
              <w:tabs>
                <w:tab w:val="left" w:pos="264"/>
              </w:tabs>
              <w:ind w:left="0"/>
              <w:rPr>
                <w:sz w:val="24"/>
                <w:szCs w:val="24"/>
              </w:rPr>
            </w:pPr>
            <w:r>
              <w:rPr>
                <w:sz w:val="24"/>
                <w:szCs w:val="24"/>
              </w:rPr>
              <w:t>Нажать на кнопку «Регистрация»</w:t>
            </w:r>
          </w:p>
        </w:tc>
        <w:tc>
          <w:tcPr>
            <w:tcW w:w="1728" w:type="pct"/>
          </w:tcPr>
          <w:p w14:paraId="1A12A781" w14:textId="77777777" w:rsidR="005D74D4" w:rsidRPr="002835C6" w:rsidRDefault="005D74D4" w:rsidP="007E629F">
            <w:pPr>
              <w:rPr>
                <w:sz w:val="24"/>
                <w:szCs w:val="24"/>
              </w:rPr>
            </w:pPr>
            <w:r>
              <w:rPr>
                <w:sz w:val="24"/>
                <w:szCs w:val="24"/>
              </w:rPr>
              <w:t>Открывается страница регистрации</w:t>
            </w:r>
          </w:p>
        </w:tc>
      </w:tr>
      <w:tr w:rsidR="005D74D4" w14:paraId="0FE265E6" w14:textId="77777777" w:rsidTr="007E629F">
        <w:tc>
          <w:tcPr>
            <w:tcW w:w="361" w:type="pct"/>
          </w:tcPr>
          <w:p w14:paraId="0FDC8B43" w14:textId="77777777" w:rsidR="005D74D4" w:rsidRPr="002835C6" w:rsidRDefault="005D74D4" w:rsidP="007E629F">
            <w:pPr>
              <w:jc w:val="center"/>
              <w:rPr>
                <w:sz w:val="24"/>
                <w:szCs w:val="24"/>
              </w:rPr>
            </w:pPr>
            <w:r>
              <w:rPr>
                <w:sz w:val="24"/>
                <w:szCs w:val="24"/>
              </w:rPr>
              <w:t>2</w:t>
            </w:r>
          </w:p>
        </w:tc>
        <w:tc>
          <w:tcPr>
            <w:tcW w:w="1365" w:type="pct"/>
          </w:tcPr>
          <w:p w14:paraId="1AD737B9" w14:textId="77777777" w:rsidR="005D74D4" w:rsidRPr="002835C6" w:rsidRDefault="005D74D4" w:rsidP="007E629F">
            <w:pPr>
              <w:rPr>
                <w:sz w:val="24"/>
                <w:szCs w:val="24"/>
              </w:rPr>
            </w:pPr>
            <w:r>
              <w:rPr>
                <w:sz w:val="24"/>
                <w:szCs w:val="24"/>
              </w:rPr>
              <w:t>Отсутствие ввода требуемого поля на странице регистрации</w:t>
            </w:r>
          </w:p>
        </w:tc>
        <w:tc>
          <w:tcPr>
            <w:tcW w:w="1546" w:type="pct"/>
          </w:tcPr>
          <w:p w14:paraId="4D817864" w14:textId="77777777" w:rsidR="005D74D4" w:rsidRPr="00040950" w:rsidRDefault="005D74D4" w:rsidP="007E629F">
            <w:pPr>
              <w:pStyle w:val="ListParagraph"/>
              <w:tabs>
                <w:tab w:val="left" w:pos="264"/>
              </w:tabs>
              <w:ind w:left="0"/>
            </w:pPr>
            <w:r>
              <w:rPr>
                <w:sz w:val="24"/>
                <w:szCs w:val="24"/>
              </w:rPr>
              <w:t>Ввести значение для поля логин,</w:t>
            </w:r>
            <w:r>
              <w:t xml:space="preserve"> </w:t>
            </w:r>
            <w:r>
              <w:rPr>
                <w:sz w:val="24"/>
                <w:szCs w:val="24"/>
              </w:rPr>
              <w:t>нажать кнопку «Завершить регистрацию»</w:t>
            </w:r>
          </w:p>
        </w:tc>
        <w:tc>
          <w:tcPr>
            <w:tcW w:w="1728" w:type="pct"/>
          </w:tcPr>
          <w:p w14:paraId="7AF47967" w14:textId="77777777" w:rsidR="005D74D4" w:rsidRPr="002835C6" w:rsidRDefault="005D74D4" w:rsidP="007E629F">
            <w:pPr>
              <w:rPr>
                <w:sz w:val="24"/>
                <w:szCs w:val="24"/>
              </w:rPr>
            </w:pPr>
            <w:r>
              <w:rPr>
                <w:sz w:val="24"/>
                <w:szCs w:val="24"/>
              </w:rPr>
              <w:t>Показывается подсказка о необходимости заполнения поля</w:t>
            </w:r>
          </w:p>
        </w:tc>
      </w:tr>
      <w:tr w:rsidR="005D74D4" w14:paraId="42440544" w14:textId="77777777" w:rsidTr="007E629F">
        <w:tc>
          <w:tcPr>
            <w:tcW w:w="361" w:type="pct"/>
          </w:tcPr>
          <w:p w14:paraId="7B6BD73B" w14:textId="77777777" w:rsidR="005D74D4" w:rsidRPr="002835C6" w:rsidRDefault="005D74D4" w:rsidP="007E629F">
            <w:pPr>
              <w:jc w:val="center"/>
              <w:rPr>
                <w:sz w:val="24"/>
                <w:szCs w:val="24"/>
              </w:rPr>
            </w:pPr>
            <w:r>
              <w:rPr>
                <w:sz w:val="24"/>
                <w:szCs w:val="24"/>
              </w:rPr>
              <w:t>3</w:t>
            </w:r>
          </w:p>
        </w:tc>
        <w:tc>
          <w:tcPr>
            <w:tcW w:w="1365" w:type="pct"/>
          </w:tcPr>
          <w:p w14:paraId="732CF8DA" w14:textId="77777777" w:rsidR="005D74D4" w:rsidRPr="002835C6" w:rsidRDefault="005D74D4" w:rsidP="007E629F">
            <w:pPr>
              <w:rPr>
                <w:sz w:val="24"/>
                <w:szCs w:val="24"/>
              </w:rPr>
            </w:pPr>
            <w:r>
              <w:rPr>
                <w:sz w:val="24"/>
                <w:szCs w:val="24"/>
              </w:rPr>
              <w:t>Ввод логина существующего пользователя на странице регистрации</w:t>
            </w:r>
          </w:p>
        </w:tc>
        <w:tc>
          <w:tcPr>
            <w:tcW w:w="1546" w:type="pct"/>
          </w:tcPr>
          <w:p w14:paraId="1F53BE4E" w14:textId="77777777" w:rsidR="005D74D4" w:rsidRPr="00D04FD4" w:rsidRDefault="005D74D4" w:rsidP="007E629F">
            <w:pPr>
              <w:pStyle w:val="ListParagraph"/>
              <w:tabs>
                <w:tab w:val="left" w:pos="252"/>
              </w:tabs>
              <w:ind w:left="0"/>
              <w:rPr>
                <w:sz w:val="24"/>
                <w:szCs w:val="24"/>
              </w:rPr>
            </w:pPr>
            <w:r>
              <w:rPr>
                <w:sz w:val="24"/>
                <w:szCs w:val="24"/>
              </w:rPr>
              <w:t>Ввести логин существующего пользователя, ввести случайный пароль, нажать кнопку «Завершить регистрацию»</w:t>
            </w:r>
          </w:p>
        </w:tc>
        <w:tc>
          <w:tcPr>
            <w:tcW w:w="1728" w:type="pct"/>
          </w:tcPr>
          <w:p w14:paraId="6AB87A98" w14:textId="77777777" w:rsidR="005D74D4" w:rsidRPr="002835C6" w:rsidRDefault="005D74D4" w:rsidP="007E629F">
            <w:pPr>
              <w:rPr>
                <w:sz w:val="24"/>
                <w:szCs w:val="24"/>
              </w:rPr>
            </w:pPr>
            <w:r>
              <w:rPr>
                <w:sz w:val="24"/>
                <w:szCs w:val="24"/>
              </w:rPr>
              <w:t>Показывается сообщение «Пользователь уже существует»</w:t>
            </w:r>
          </w:p>
        </w:tc>
      </w:tr>
      <w:tr w:rsidR="005D74D4" w14:paraId="59068028" w14:textId="77777777" w:rsidTr="007E629F">
        <w:tc>
          <w:tcPr>
            <w:tcW w:w="361" w:type="pct"/>
          </w:tcPr>
          <w:p w14:paraId="468AD8B2" w14:textId="77777777" w:rsidR="005D74D4" w:rsidRPr="002835C6" w:rsidRDefault="005D74D4" w:rsidP="007E629F">
            <w:pPr>
              <w:jc w:val="center"/>
              <w:rPr>
                <w:sz w:val="24"/>
                <w:szCs w:val="24"/>
              </w:rPr>
            </w:pPr>
            <w:r>
              <w:rPr>
                <w:sz w:val="24"/>
                <w:szCs w:val="24"/>
              </w:rPr>
              <w:t>4</w:t>
            </w:r>
          </w:p>
        </w:tc>
        <w:tc>
          <w:tcPr>
            <w:tcW w:w="1365" w:type="pct"/>
          </w:tcPr>
          <w:p w14:paraId="57A7FA15" w14:textId="77777777" w:rsidR="005D74D4" w:rsidRPr="002835C6" w:rsidRDefault="005D74D4" w:rsidP="007E629F">
            <w:pPr>
              <w:rPr>
                <w:sz w:val="24"/>
                <w:szCs w:val="24"/>
              </w:rPr>
            </w:pPr>
            <w:r>
              <w:rPr>
                <w:sz w:val="24"/>
                <w:szCs w:val="24"/>
              </w:rPr>
              <w:t>Ввод логина несуществующего пользователя на странице регистрации</w:t>
            </w:r>
          </w:p>
        </w:tc>
        <w:tc>
          <w:tcPr>
            <w:tcW w:w="1546" w:type="pct"/>
          </w:tcPr>
          <w:p w14:paraId="6231D42A" w14:textId="77777777" w:rsidR="005D74D4" w:rsidRPr="002C318F" w:rsidRDefault="005D74D4" w:rsidP="007E629F">
            <w:pPr>
              <w:pStyle w:val="ListParagraph"/>
              <w:tabs>
                <w:tab w:val="left" w:pos="276"/>
              </w:tabs>
              <w:ind w:left="0"/>
              <w:rPr>
                <w:sz w:val="24"/>
                <w:szCs w:val="24"/>
              </w:rPr>
            </w:pPr>
            <w:r>
              <w:rPr>
                <w:sz w:val="24"/>
                <w:szCs w:val="24"/>
              </w:rPr>
              <w:t>Ввести логин несуществующего пользователя, ввести случайный пароль, нажать кнопку «Завершить регистрацию»</w:t>
            </w:r>
          </w:p>
        </w:tc>
        <w:tc>
          <w:tcPr>
            <w:tcW w:w="1728" w:type="pct"/>
          </w:tcPr>
          <w:p w14:paraId="2CA5359D" w14:textId="77777777" w:rsidR="005D74D4" w:rsidRPr="002835C6" w:rsidRDefault="005D74D4" w:rsidP="007E629F">
            <w:pPr>
              <w:rPr>
                <w:sz w:val="24"/>
                <w:szCs w:val="24"/>
              </w:rPr>
            </w:pPr>
            <w:r>
              <w:rPr>
                <w:sz w:val="24"/>
                <w:szCs w:val="24"/>
              </w:rPr>
              <w:t>Перенаправление на форму авторизации</w:t>
            </w:r>
          </w:p>
        </w:tc>
      </w:tr>
      <w:tr w:rsidR="005D74D4" w14:paraId="49E47539" w14:textId="77777777" w:rsidTr="007E629F">
        <w:tc>
          <w:tcPr>
            <w:tcW w:w="361" w:type="pct"/>
          </w:tcPr>
          <w:p w14:paraId="696F5A3E" w14:textId="77777777" w:rsidR="005D74D4" w:rsidRDefault="005D74D4" w:rsidP="007E629F">
            <w:pPr>
              <w:jc w:val="center"/>
              <w:rPr>
                <w:sz w:val="24"/>
                <w:szCs w:val="24"/>
              </w:rPr>
            </w:pPr>
            <w:r>
              <w:rPr>
                <w:sz w:val="24"/>
                <w:szCs w:val="24"/>
              </w:rPr>
              <w:t>5</w:t>
            </w:r>
          </w:p>
        </w:tc>
        <w:tc>
          <w:tcPr>
            <w:tcW w:w="1365" w:type="pct"/>
          </w:tcPr>
          <w:p w14:paraId="6FE5E2F3" w14:textId="77777777" w:rsidR="005D74D4" w:rsidRDefault="005D74D4" w:rsidP="007E629F">
            <w:pPr>
              <w:rPr>
                <w:sz w:val="24"/>
                <w:szCs w:val="24"/>
              </w:rPr>
            </w:pPr>
            <w:r>
              <w:rPr>
                <w:sz w:val="24"/>
                <w:szCs w:val="24"/>
              </w:rPr>
              <w:t>Ввод логина несуществующего пользователя на странице авторизации</w:t>
            </w:r>
          </w:p>
        </w:tc>
        <w:tc>
          <w:tcPr>
            <w:tcW w:w="1546" w:type="pct"/>
          </w:tcPr>
          <w:p w14:paraId="614069BB" w14:textId="77777777" w:rsidR="005D74D4" w:rsidRDefault="005D74D4" w:rsidP="007E629F">
            <w:pPr>
              <w:pStyle w:val="ListParagraph"/>
              <w:tabs>
                <w:tab w:val="left" w:pos="276"/>
              </w:tabs>
              <w:ind w:left="0"/>
              <w:rPr>
                <w:sz w:val="24"/>
                <w:szCs w:val="24"/>
              </w:rPr>
            </w:pPr>
            <w:r>
              <w:rPr>
                <w:sz w:val="24"/>
                <w:szCs w:val="24"/>
              </w:rPr>
              <w:t>Ввести логин несуществующего пользователя, ввести случайный пароль, нажать кнопку «Авторизация»</w:t>
            </w:r>
          </w:p>
        </w:tc>
        <w:tc>
          <w:tcPr>
            <w:tcW w:w="1728" w:type="pct"/>
          </w:tcPr>
          <w:p w14:paraId="7F2502AC" w14:textId="77777777" w:rsidR="005D74D4" w:rsidRDefault="005D74D4" w:rsidP="007E629F">
            <w:pPr>
              <w:rPr>
                <w:sz w:val="24"/>
                <w:szCs w:val="24"/>
              </w:rPr>
            </w:pPr>
            <w:r>
              <w:rPr>
                <w:sz w:val="24"/>
                <w:szCs w:val="24"/>
              </w:rPr>
              <w:t>Показывается сообщение «Указанного пользователя не существует»</w:t>
            </w:r>
          </w:p>
        </w:tc>
      </w:tr>
      <w:tr w:rsidR="005D74D4" w14:paraId="042C0A00" w14:textId="77777777" w:rsidTr="007E629F">
        <w:tc>
          <w:tcPr>
            <w:tcW w:w="361" w:type="pct"/>
          </w:tcPr>
          <w:p w14:paraId="5C71E58B" w14:textId="77777777" w:rsidR="005D74D4" w:rsidRDefault="005D74D4" w:rsidP="007E629F">
            <w:pPr>
              <w:jc w:val="center"/>
              <w:rPr>
                <w:sz w:val="24"/>
                <w:szCs w:val="24"/>
              </w:rPr>
            </w:pPr>
            <w:r>
              <w:rPr>
                <w:sz w:val="24"/>
                <w:szCs w:val="24"/>
              </w:rPr>
              <w:t>6</w:t>
            </w:r>
          </w:p>
        </w:tc>
        <w:tc>
          <w:tcPr>
            <w:tcW w:w="1365" w:type="pct"/>
          </w:tcPr>
          <w:p w14:paraId="187FFD89" w14:textId="77777777" w:rsidR="005D74D4" w:rsidRDefault="005D74D4" w:rsidP="007E629F">
            <w:pPr>
              <w:rPr>
                <w:sz w:val="24"/>
                <w:szCs w:val="24"/>
              </w:rPr>
            </w:pPr>
            <w:r>
              <w:rPr>
                <w:sz w:val="24"/>
                <w:szCs w:val="24"/>
              </w:rPr>
              <w:t>Ввод логина существующего пользователя с неверным паролем на странице авторизации</w:t>
            </w:r>
          </w:p>
        </w:tc>
        <w:tc>
          <w:tcPr>
            <w:tcW w:w="1546" w:type="pct"/>
          </w:tcPr>
          <w:p w14:paraId="012E23CD" w14:textId="77777777" w:rsidR="005D74D4" w:rsidRDefault="005D74D4" w:rsidP="007E629F">
            <w:pPr>
              <w:pStyle w:val="ListParagraph"/>
              <w:tabs>
                <w:tab w:val="left" w:pos="252"/>
              </w:tabs>
              <w:ind w:left="16"/>
              <w:rPr>
                <w:sz w:val="24"/>
                <w:szCs w:val="24"/>
              </w:rPr>
            </w:pPr>
            <w:r>
              <w:rPr>
                <w:sz w:val="24"/>
                <w:szCs w:val="24"/>
              </w:rPr>
              <w:t>Ввести логин существующего пользователя, ввести случайный пароль, нажать кнопку «Авторизация»</w:t>
            </w:r>
          </w:p>
        </w:tc>
        <w:tc>
          <w:tcPr>
            <w:tcW w:w="1728" w:type="pct"/>
          </w:tcPr>
          <w:p w14:paraId="62201755" w14:textId="77777777" w:rsidR="005D74D4" w:rsidRDefault="005D74D4" w:rsidP="007E629F">
            <w:pPr>
              <w:rPr>
                <w:sz w:val="24"/>
                <w:szCs w:val="24"/>
              </w:rPr>
            </w:pPr>
            <w:r>
              <w:rPr>
                <w:sz w:val="24"/>
                <w:szCs w:val="24"/>
              </w:rPr>
              <w:t>Показывается сообщение «Неверный пароль»</w:t>
            </w:r>
          </w:p>
        </w:tc>
      </w:tr>
      <w:tr w:rsidR="005D74D4" w14:paraId="1A2B417F" w14:textId="77777777" w:rsidTr="007E629F">
        <w:tc>
          <w:tcPr>
            <w:tcW w:w="361" w:type="pct"/>
          </w:tcPr>
          <w:p w14:paraId="28885314" w14:textId="77777777" w:rsidR="005D74D4" w:rsidRDefault="005D74D4" w:rsidP="007E629F">
            <w:pPr>
              <w:jc w:val="center"/>
              <w:rPr>
                <w:sz w:val="24"/>
                <w:szCs w:val="24"/>
              </w:rPr>
            </w:pPr>
            <w:r>
              <w:rPr>
                <w:sz w:val="24"/>
                <w:szCs w:val="24"/>
              </w:rPr>
              <w:t>7</w:t>
            </w:r>
          </w:p>
        </w:tc>
        <w:tc>
          <w:tcPr>
            <w:tcW w:w="1365" w:type="pct"/>
          </w:tcPr>
          <w:p w14:paraId="10E7FF22" w14:textId="77777777" w:rsidR="005D74D4" w:rsidRDefault="005D74D4" w:rsidP="007E629F">
            <w:pPr>
              <w:rPr>
                <w:sz w:val="24"/>
                <w:szCs w:val="24"/>
              </w:rPr>
            </w:pPr>
            <w:r>
              <w:rPr>
                <w:sz w:val="24"/>
                <w:szCs w:val="24"/>
              </w:rPr>
              <w:t>Ввод логина существующего пользователя с верным паролем на странице авторизации</w:t>
            </w:r>
          </w:p>
        </w:tc>
        <w:tc>
          <w:tcPr>
            <w:tcW w:w="1546" w:type="pct"/>
          </w:tcPr>
          <w:p w14:paraId="2F337F2A" w14:textId="77777777" w:rsidR="005D74D4" w:rsidRDefault="005D74D4" w:rsidP="007E629F">
            <w:pPr>
              <w:pStyle w:val="ListParagraph"/>
              <w:tabs>
                <w:tab w:val="left" w:pos="252"/>
              </w:tabs>
              <w:ind w:left="16"/>
              <w:rPr>
                <w:sz w:val="24"/>
                <w:szCs w:val="24"/>
              </w:rPr>
            </w:pPr>
            <w:r>
              <w:rPr>
                <w:sz w:val="24"/>
                <w:szCs w:val="24"/>
              </w:rPr>
              <w:t>Ввести логин существующего пользователя, ввести его пароль, нажать кнопку «Авторизация»</w:t>
            </w:r>
          </w:p>
        </w:tc>
        <w:tc>
          <w:tcPr>
            <w:tcW w:w="1728" w:type="pct"/>
          </w:tcPr>
          <w:p w14:paraId="65A2307E" w14:textId="77777777" w:rsidR="005D74D4" w:rsidRDefault="005D74D4" w:rsidP="007E629F">
            <w:pPr>
              <w:rPr>
                <w:sz w:val="24"/>
                <w:szCs w:val="24"/>
              </w:rPr>
            </w:pPr>
            <w:r>
              <w:rPr>
                <w:sz w:val="24"/>
                <w:szCs w:val="24"/>
              </w:rPr>
              <w:t>Перенаправление на главную форму</w:t>
            </w:r>
          </w:p>
        </w:tc>
      </w:tr>
      <w:tr w:rsidR="005D74D4" w14:paraId="61B4F208" w14:textId="77777777" w:rsidTr="00482452">
        <w:trPr>
          <w:trHeight w:val="132"/>
        </w:trPr>
        <w:tc>
          <w:tcPr>
            <w:tcW w:w="361" w:type="pct"/>
          </w:tcPr>
          <w:p w14:paraId="087C51F3" w14:textId="77777777" w:rsidR="005D74D4" w:rsidRDefault="005D74D4" w:rsidP="007E629F">
            <w:pPr>
              <w:jc w:val="center"/>
              <w:rPr>
                <w:sz w:val="24"/>
                <w:szCs w:val="24"/>
              </w:rPr>
            </w:pPr>
            <w:r>
              <w:rPr>
                <w:sz w:val="24"/>
                <w:szCs w:val="24"/>
              </w:rPr>
              <w:t>8</w:t>
            </w:r>
          </w:p>
        </w:tc>
        <w:tc>
          <w:tcPr>
            <w:tcW w:w="1365" w:type="pct"/>
          </w:tcPr>
          <w:p w14:paraId="24607C38" w14:textId="77777777" w:rsidR="005D74D4" w:rsidRDefault="005D74D4" w:rsidP="007E629F">
            <w:pPr>
              <w:rPr>
                <w:sz w:val="24"/>
                <w:szCs w:val="24"/>
              </w:rPr>
            </w:pPr>
            <w:r>
              <w:rPr>
                <w:sz w:val="24"/>
                <w:szCs w:val="24"/>
              </w:rPr>
              <w:t>Генерация</w:t>
            </w:r>
          </w:p>
        </w:tc>
        <w:tc>
          <w:tcPr>
            <w:tcW w:w="1546" w:type="pct"/>
          </w:tcPr>
          <w:p w14:paraId="248A38E0" w14:textId="77777777" w:rsidR="005D74D4" w:rsidRDefault="005D74D4" w:rsidP="007E629F">
            <w:pPr>
              <w:pStyle w:val="ListParagraph"/>
              <w:tabs>
                <w:tab w:val="left" w:pos="252"/>
              </w:tabs>
              <w:ind w:left="16"/>
              <w:rPr>
                <w:sz w:val="24"/>
                <w:szCs w:val="24"/>
              </w:rPr>
            </w:pPr>
            <w:r>
              <w:rPr>
                <w:sz w:val="24"/>
                <w:szCs w:val="24"/>
              </w:rPr>
              <w:t>Нажать кнопку «Сгенерировать партитуру»</w:t>
            </w:r>
          </w:p>
        </w:tc>
        <w:tc>
          <w:tcPr>
            <w:tcW w:w="1728" w:type="pct"/>
          </w:tcPr>
          <w:p w14:paraId="65B4BC9E" w14:textId="6112F7C6" w:rsidR="005D74D4" w:rsidRPr="000B2BD5" w:rsidRDefault="005D74D4" w:rsidP="00482452">
            <w:pPr>
              <w:rPr>
                <w:sz w:val="24"/>
                <w:szCs w:val="24"/>
              </w:rPr>
            </w:pPr>
            <w:r>
              <w:rPr>
                <w:sz w:val="24"/>
                <w:szCs w:val="24"/>
              </w:rPr>
              <w:t xml:space="preserve">Блокируются все элементы, появляется заполняющийся </w:t>
            </w:r>
            <w:r>
              <w:rPr>
                <w:sz w:val="24"/>
                <w:szCs w:val="24"/>
                <w:lang w:val="en-US"/>
              </w:rPr>
              <w:t>progress</w:t>
            </w:r>
            <w:r w:rsidRPr="000B2BD5">
              <w:rPr>
                <w:sz w:val="24"/>
                <w:szCs w:val="24"/>
              </w:rPr>
              <w:t xml:space="preserve"> </w:t>
            </w:r>
            <w:r>
              <w:rPr>
                <w:sz w:val="24"/>
                <w:szCs w:val="24"/>
                <w:lang w:val="en-US"/>
              </w:rPr>
              <w:t>bar</w:t>
            </w:r>
            <w:r w:rsidRPr="000B2BD5">
              <w:rPr>
                <w:sz w:val="24"/>
                <w:szCs w:val="24"/>
              </w:rPr>
              <w:t xml:space="preserve">, </w:t>
            </w:r>
            <w:r>
              <w:rPr>
                <w:sz w:val="24"/>
                <w:szCs w:val="24"/>
              </w:rPr>
              <w:t xml:space="preserve">через время кнопки становятся активны, появляется кнопка «Скачать», </w:t>
            </w:r>
            <w:r w:rsidR="00482452">
              <w:rPr>
                <w:sz w:val="24"/>
                <w:szCs w:val="24"/>
              </w:rPr>
              <w:t>убавляются токены</w:t>
            </w:r>
          </w:p>
        </w:tc>
      </w:tr>
    </w:tbl>
    <w:p w14:paraId="23CD96E9" w14:textId="77777777" w:rsidR="00BF7FA7" w:rsidRDefault="00BF7FA7" w:rsidP="005D74D4">
      <w:pPr>
        <w:spacing w:line="360" w:lineRule="auto"/>
        <w:jc w:val="right"/>
        <w:rPr>
          <w:sz w:val="28"/>
          <w:szCs w:val="28"/>
        </w:rPr>
      </w:pPr>
    </w:p>
    <w:p w14:paraId="635171D4" w14:textId="1AED7C7D" w:rsidR="005D74D4" w:rsidRDefault="005D74D4" w:rsidP="005D74D4">
      <w:pPr>
        <w:spacing w:line="360" w:lineRule="auto"/>
        <w:jc w:val="right"/>
        <w:rPr>
          <w:sz w:val="28"/>
          <w:szCs w:val="28"/>
        </w:rPr>
      </w:pPr>
      <w:r>
        <w:rPr>
          <w:sz w:val="28"/>
          <w:szCs w:val="28"/>
        </w:rPr>
        <w:lastRenderedPageBreak/>
        <w:t>Окончание таблицы 1</w:t>
      </w:r>
    </w:p>
    <w:tbl>
      <w:tblPr>
        <w:tblStyle w:val="TableGrid"/>
        <w:tblW w:w="5000" w:type="pct"/>
        <w:tblLook w:val="04A0" w:firstRow="1" w:lastRow="0" w:firstColumn="1" w:lastColumn="0" w:noHBand="0" w:noVBand="1"/>
      </w:tblPr>
      <w:tblGrid>
        <w:gridCol w:w="671"/>
        <w:gridCol w:w="2535"/>
        <w:gridCol w:w="2871"/>
        <w:gridCol w:w="3209"/>
      </w:tblGrid>
      <w:tr w:rsidR="005D74D4" w14:paraId="109FF3CF" w14:textId="77777777" w:rsidTr="007E629F">
        <w:tc>
          <w:tcPr>
            <w:tcW w:w="361" w:type="pct"/>
          </w:tcPr>
          <w:p w14:paraId="4688C721" w14:textId="77777777" w:rsidR="005D74D4" w:rsidRDefault="005D74D4" w:rsidP="007E629F">
            <w:pPr>
              <w:jc w:val="center"/>
              <w:rPr>
                <w:sz w:val="24"/>
                <w:szCs w:val="24"/>
              </w:rPr>
            </w:pPr>
            <w:r>
              <w:rPr>
                <w:sz w:val="24"/>
                <w:szCs w:val="24"/>
              </w:rPr>
              <w:t>9</w:t>
            </w:r>
          </w:p>
        </w:tc>
        <w:tc>
          <w:tcPr>
            <w:tcW w:w="1365" w:type="pct"/>
          </w:tcPr>
          <w:p w14:paraId="084C1329" w14:textId="77777777" w:rsidR="005D74D4" w:rsidRDefault="005D74D4" w:rsidP="007E629F">
            <w:pPr>
              <w:rPr>
                <w:sz w:val="24"/>
                <w:szCs w:val="24"/>
              </w:rPr>
            </w:pPr>
            <w:r>
              <w:rPr>
                <w:sz w:val="24"/>
                <w:szCs w:val="24"/>
              </w:rPr>
              <w:t>Скачивание сгенерированного файла</w:t>
            </w:r>
          </w:p>
        </w:tc>
        <w:tc>
          <w:tcPr>
            <w:tcW w:w="1546" w:type="pct"/>
          </w:tcPr>
          <w:p w14:paraId="6987BB06" w14:textId="77777777" w:rsidR="005D74D4" w:rsidRDefault="005D74D4" w:rsidP="007E629F">
            <w:pPr>
              <w:pStyle w:val="ListParagraph"/>
              <w:tabs>
                <w:tab w:val="left" w:pos="252"/>
              </w:tabs>
              <w:ind w:left="16"/>
              <w:rPr>
                <w:sz w:val="24"/>
                <w:szCs w:val="24"/>
              </w:rPr>
            </w:pPr>
            <w:r>
              <w:rPr>
                <w:sz w:val="24"/>
                <w:szCs w:val="24"/>
              </w:rPr>
              <w:t>Нажать кнопку «Скачать»</w:t>
            </w:r>
          </w:p>
        </w:tc>
        <w:tc>
          <w:tcPr>
            <w:tcW w:w="1728" w:type="pct"/>
          </w:tcPr>
          <w:p w14:paraId="171EB8B0" w14:textId="77777777" w:rsidR="005D74D4" w:rsidRDefault="005D74D4" w:rsidP="007E629F">
            <w:pPr>
              <w:rPr>
                <w:sz w:val="24"/>
                <w:szCs w:val="24"/>
              </w:rPr>
            </w:pPr>
            <w:r>
              <w:rPr>
                <w:sz w:val="24"/>
                <w:szCs w:val="24"/>
              </w:rPr>
              <w:t>Скачивается последний сгенерированный файл</w:t>
            </w:r>
          </w:p>
        </w:tc>
      </w:tr>
      <w:tr w:rsidR="005D74D4" w14:paraId="4B1403A9" w14:textId="77777777" w:rsidTr="007E629F">
        <w:tc>
          <w:tcPr>
            <w:tcW w:w="361" w:type="pct"/>
          </w:tcPr>
          <w:p w14:paraId="635904B1" w14:textId="77777777" w:rsidR="005D74D4" w:rsidRDefault="005D74D4" w:rsidP="007E629F">
            <w:pPr>
              <w:jc w:val="center"/>
              <w:rPr>
                <w:sz w:val="24"/>
                <w:szCs w:val="24"/>
              </w:rPr>
            </w:pPr>
            <w:r>
              <w:rPr>
                <w:sz w:val="24"/>
                <w:szCs w:val="24"/>
              </w:rPr>
              <w:t>10</w:t>
            </w:r>
          </w:p>
        </w:tc>
        <w:tc>
          <w:tcPr>
            <w:tcW w:w="1365" w:type="pct"/>
          </w:tcPr>
          <w:p w14:paraId="6915F8DA" w14:textId="77777777" w:rsidR="005D74D4" w:rsidRDefault="005D74D4" w:rsidP="007E629F">
            <w:pPr>
              <w:rPr>
                <w:sz w:val="24"/>
                <w:szCs w:val="24"/>
              </w:rPr>
            </w:pPr>
            <w:r>
              <w:rPr>
                <w:sz w:val="24"/>
                <w:szCs w:val="24"/>
              </w:rPr>
              <w:t>Корректность работы настроек генерации</w:t>
            </w:r>
          </w:p>
        </w:tc>
        <w:tc>
          <w:tcPr>
            <w:tcW w:w="1546" w:type="pct"/>
          </w:tcPr>
          <w:p w14:paraId="0AF8BB62" w14:textId="77777777" w:rsidR="005D74D4" w:rsidRDefault="005D74D4" w:rsidP="007E629F">
            <w:pPr>
              <w:pStyle w:val="ListParagraph"/>
              <w:tabs>
                <w:tab w:val="left" w:pos="252"/>
              </w:tabs>
              <w:ind w:left="16"/>
              <w:rPr>
                <w:sz w:val="24"/>
                <w:szCs w:val="24"/>
              </w:rPr>
            </w:pPr>
            <w:r>
              <w:rPr>
                <w:sz w:val="24"/>
                <w:szCs w:val="24"/>
              </w:rPr>
              <w:t xml:space="preserve">Установить все </w:t>
            </w:r>
            <w:proofErr w:type="spellStart"/>
            <w:r>
              <w:rPr>
                <w:sz w:val="24"/>
                <w:szCs w:val="24"/>
              </w:rPr>
              <w:t>чекбоксы</w:t>
            </w:r>
            <w:proofErr w:type="spellEnd"/>
            <w:r>
              <w:rPr>
                <w:sz w:val="24"/>
                <w:szCs w:val="24"/>
              </w:rPr>
              <w:t xml:space="preserve"> активными, нажать кнопку «Сгенерировать партитуру»</w:t>
            </w:r>
          </w:p>
        </w:tc>
        <w:tc>
          <w:tcPr>
            <w:tcW w:w="1728" w:type="pct"/>
          </w:tcPr>
          <w:p w14:paraId="03395F92" w14:textId="77777777" w:rsidR="005D74D4" w:rsidRDefault="005D74D4" w:rsidP="007E629F">
            <w:pPr>
              <w:rPr>
                <w:sz w:val="24"/>
                <w:szCs w:val="24"/>
              </w:rPr>
            </w:pPr>
            <w:r>
              <w:rPr>
                <w:sz w:val="24"/>
                <w:szCs w:val="24"/>
              </w:rPr>
              <w:t>Сгенерированный файл идентичен предыдущему</w:t>
            </w:r>
          </w:p>
        </w:tc>
      </w:tr>
      <w:tr w:rsidR="005D74D4" w14:paraId="229B9641" w14:textId="77777777" w:rsidTr="007E629F">
        <w:tc>
          <w:tcPr>
            <w:tcW w:w="361" w:type="pct"/>
          </w:tcPr>
          <w:p w14:paraId="59DD36E6" w14:textId="77777777" w:rsidR="005D74D4" w:rsidRDefault="005D74D4" w:rsidP="007E629F">
            <w:pPr>
              <w:jc w:val="center"/>
              <w:rPr>
                <w:sz w:val="24"/>
                <w:szCs w:val="24"/>
              </w:rPr>
            </w:pPr>
            <w:r>
              <w:rPr>
                <w:sz w:val="24"/>
                <w:szCs w:val="24"/>
              </w:rPr>
              <w:t>11</w:t>
            </w:r>
          </w:p>
        </w:tc>
        <w:tc>
          <w:tcPr>
            <w:tcW w:w="1365" w:type="pct"/>
          </w:tcPr>
          <w:p w14:paraId="168FF17F" w14:textId="77777777" w:rsidR="005D74D4" w:rsidRDefault="005D74D4" w:rsidP="007E629F">
            <w:pPr>
              <w:rPr>
                <w:sz w:val="24"/>
                <w:szCs w:val="24"/>
              </w:rPr>
            </w:pPr>
            <w:r>
              <w:rPr>
                <w:sz w:val="24"/>
                <w:szCs w:val="24"/>
              </w:rPr>
              <w:t>Начисление токенов</w:t>
            </w:r>
          </w:p>
        </w:tc>
        <w:tc>
          <w:tcPr>
            <w:tcW w:w="1546" w:type="pct"/>
          </w:tcPr>
          <w:p w14:paraId="2B3043BE" w14:textId="77777777" w:rsidR="005D74D4" w:rsidRDefault="005D74D4" w:rsidP="007E629F">
            <w:pPr>
              <w:pStyle w:val="ListParagraph"/>
              <w:tabs>
                <w:tab w:val="left" w:pos="252"/>
              </w:tabs>
              <w:ind w:left="16"/>
              <w:rPr>
                <w:sz w:val="24"/>
                <w:szCs w:val="24"/>
              </w:rPr>
            </w:pPr>
            <w:r>
              <w:rPr>
                <w:sz w:val="24"/>
                <w:szCs w:val="24"/>
              </w:rPr>
              <w:t>Подождать минуту</w:t>
            </w:r>
          </w:p>
        </w:tc>
        <w:tc>
          <w:tcPr>
            <w:tcW w:w="1728" w:type="pct"/>
          </w:tcPr>
          <w:p w14:paraId="75A3A91C" w14:textId="77777777" w:rsidR="005D74D4" w:rsidRDefault="005D74D4" w:rsidP="007E629F">
            <w:pPr>
              <w:rPr>
                <w:sz w:val="24"/>
                <w:szCs w:val="24"/>
              </w:rPr>
            </w:pPr>
            <w:r>
              <w:rPr>
                <w:sz w:val="24"/>
                <w:szCs w:val="24"/>
              </w:rPr>
              <w:t>Количество токенов увеличилось</w:t>
            </w:r>
          </w:p>
        </w:tc>
      </w:tr>
      <w:tr w:rsidR="005D74D4" w14:paraId="2FD3AD49" w14:textId="77777777" w:rsidTr="007E629F">
        <w:tc>
          <w:tcPr>
            <w:tcW w:w="361" w:type="pct"/>
          </w:tcPr>
          <w:p w14:paraId="45DFF17D" w14:textId="77777777" w:rsidR="005D74D4" w:rsidRDefault="005D74D4" w:rsidP="007E629F">
            <w:pPr>
              <w:jc w:val="center"/>
              <w:rPr>
                <w:sz w:val="24"/>
                <w:szCs w:val="24"/>
              </w:rPr>
            </w:pPr>
            <w:r>
              <w:rPr>
                <w:sz w:val="24"/>
                <w:szCs w:val="24"/>
              </w:rPr>
              <w:t>12</w:t>
            </w:r>
          </w:p>
        </w:tc>
        <w:tc>
          <w:tcPr>
            <w:tcW w:w="1365" w:type="pct"/>
          </w:tcPr>
          <w:p w14:paraId="3B4012E4" w14:textId="77777777" w:rsidR="005D74D4" w:rsidRDefault="005D74D4" w:rsidP="007E629F">
            <w:pPr>
              <w:rPr>
                <w:sz w:val="24"/>
                <w:szCs w:val="24"/>
              </w:rPr>
            </w:pPr>
            <w:r>
              <w:rPr>
                <w:sz w:val="24"/>
                <w:szCs w:val="24"/>
              </w:rPr>
              <w:t>Генерация при отсутствии токенов</w:t>
            </w:r>
          </w:p>
        </w:tc>
        <w:tc>
          <w:tcPr>
            <w:tcW w:w="1546" w:type="pct"/>
          </w:tcPr>
          <w:p w14:paraId="24217D70" w14:textId="77777777" w:rsidR="005D74D4" w:rsidRDefault="005D74D4" w:rsidP="007E629F">
            <w:pPr>
              <w:pStyle w:val="ListParagraph"/>
              <w:tabs>
                <w:tab w:val="left" w:pos="252"/>
              </w:tabs>
              <w:ind w:left="16"/>
              <w:rPr>
                <w:sz w:val="24"/>
                <w:szCs w:val="24"/>
              </w:rPr>
            </w:pPr>
            <w:r>
              <w:rPr>
                <w:sz w:val="24"/>
                <w:szCs w:val="24"/>
              </w:rPr>
              <w:t>Нажать кнопку «Сгенерировать партитуру» при числе токенов равном 0</w:t>
            </w:r>
          </w:p>
        </w:tc>
        <w:tc>
          <w:tcPr>
            <w:tcW w:w="1728" w:type="pct"/>
          </w:tcPr>
          <w:p w14:paraId="33D5E58A" w14:textId="77777777" w:rsidR="005D74D4" w:rsidRDefault="005D74D4" w:rsidP="007E629F">
            <w:pPr>
              <w:rPr>
                <w:sz w:val="24"/>
                <w:szCs w:val="24"/>
              </w:rPr>
            </w:pPr>
            <w:r>
              <w:rPr>
                <w:sz w:val="24"/>
                <w:szCs w:val="24"/>
              </w:rPr>
              <w:t>Показывается сообщение «Недостаточно токенов»</w:t>
            </w:r>
          </w:p>
        </w:tc>
      </w:tr>
      <w:tr w:rsidR="005D74D4" w14:paraId="74224A1E" w14:textId="77777777" w:rsidTr="007E629F">
        <w:tc>
          <w:tcPr>
            <w:tcW w:w="361" w:type="pct"/>
          </w:tcPr>
          <w:p w14:paraId="66AB8E4D" w14:textId="77777777" w:rsidR="005D74D4" w:rsidRDefault="005D74D4" w:rsidP="007E629F">
            <w:pPr>
              <w:jc w:val="center"/>
              <w:rPr>
                <w:sz w:val="24"/>
                <w:szCs w:val="24"/>
              </w:rPr>
            </w:pPr>
            <w:r>
              <w:rPr>
                <w:sz w:val="24"/>
                <w:szCs w:val="24"/>
              </w:rPr>
              <w:t>13</w:t>
            </w:r>
          </w:p>
        </w:tc>
        <w:tc>
          <w:tcPr>
            <w:tcW w:w="1365" w:type="pct"/>
          </w:tcPr>
          <w:p w14:paraId="5E7F166F" w14:textId="77777777" w:rsidR="005D74D4" w:rsidRDefault="005D74D4" w:rsidP="007E629F">
            <w:pPr>
              <w:rPr>
                <w:sz w:val="24"/>
                <w:szCs w:val="24"/>
              </w:rPr>
            </w:pPr>
            <w:r>
              <w:rPr>
                <w:sz w:val="24"/>
                <w:szCs w:val="24"/>
              </w:rPr>
              <w:t>Переход на страницу личного кабинета</w:t>
            </w:r>
          </w:p>
        </w:tc>
        <w:tc>
          <w:tcPr>
            <w:tcW w:w="1546" w:type="pct"/>
          </w:tcPr>
          <w:p w14:paraId="4C8C80D5" w14:textId="77777777" w:rsidR="005D74D4" w:rsidRDefault="005D74D4" w:rsidP="007E629F">
            <w:pPr>
              <w:pStyle w:val="ListParagraph"/>
              <w:tabs>
                <w:tab w:val="left" w:pos="252"/>
              </w:tabs>
              <w:ind w:left="16"/>
              <w:rPr>
                <w:sz w:val="24"/>
                <w:szCs w:val="24"/>
              </w:rPr>
            </w:pPr>
            <w:r>
              <w:rPr>
                <w:sz w:val="24"/>
                <w:szCs w:val="24"/>
              </w:rPr>
              <w:t>Нажать на кнопку шапки «Личный кабинет»</w:t>
            </w:r>
          </w:p>
        </w:tc>
        <w:tc>
          <w:tcPr>
            <w:tcW w:w="1728" w:type="pct"/>
          </w:tcPr>
          <w:p w14:paraId="4537436B" w14:textId="77777777" w:rsidR="005D74D4" w:rsidRDefault="005D74D4" w:rsidP="007E629F">
            <w:pPr>
              <w:rPr>
                <w:sz w:val="24"/>
                <w:szCs w:val="24"/>
              </w:rPr>
            </w:pPr>
            <w:r>
              <w:rPr>
                <w:sz w:val="24"/>
                <w:szCs w:val="24"/>
              </w:rPr>
              <w:t>Перенаправление на страницу личный кабинет, на вкладке история отображается история генерации текущего пользователя</w:t>
            </w:r>
          </w:p>
        </w:tc>
      </w:tr>
      <w:tr w:rsidR="005D74D4" w14:paraId="65E89735" w14:textId="77777777" w:rsidTr="007E629F">
        <w:tc>
          <w:tcPr>
            <w:tcW w:w="361" w:type="pct"/>
          </w:tcPr>
          <w:p w14:paraId="62825077" w14:textId="77777777" w:rsidR="005D74D4" w:rsidRDefault="005D74D4" w:rsidP="007E629F">
            <w:pPr>
              <w:jc w:val="center"/>
              <w:rPr>
                <w:sz w:val="24"/>
                <w:szCs w:val="24"/>
              </w:rPr>
            </w:pPr>
            <w:r>
              <w:rPr>
                <w:sz w:val="24"/>
                <w:szCs w:val="24"/>
              </w:rPr>
              <w:t>14</w:t>
            </w:r>
          </w:p>
        </w:tc>
        <w:tc>
          <w:tcPr>
            <w:tcW w:w="1365" w:type="pct"/>
          </w:tcPr>
          <w:p w14:paraId="3C55D0E7" w14:textId="77777777" w:rsidR="005D74D4" w:rsidRDefault="005D74D4" w:rsidP="007E629F">
            <w:pPr>
              <w:rPr>
                <w:sz w:val="24"/>
                <w:szCs w:val="24"/>
              </w:rPr>
            </w:pPr>
            <w:r>
              <w:rPr>
                <w:sz w:val="24"/>
                <w:szCs w:val="24"/>
              </w:rPr>
              <w:t>Скачивание файла с вкладки история</w:t>
            </w:r>
          </w:p>
        </w:tc>
        <w:tc>
          <w:tcPr>
            <w:tcW w:w="1546" w:type="pct"/>
          </w:tcPr>
          <w:p w14:paraId="433C086E" w14:textId="77777777" w:rsidR="005D74D4" w:rsidRDefault="005D74D4" w:rsidP="007E629F">
            <w:pPr>
              <w:pStyle w:val="ListParagraph"/>
              <w:tabs>
                <w:tab w:val="left" w:pos="252"/>
              </w:tabs>
              <w:ind w:left="16"/>
              <w:rPr>
                <w:sz w:val="24"/>
                <w:szCs w:val="24"/>
              </w:rPr>
            </w:pPr>
            <w:r>
              <w:rPr>
                <w:sz w:val="24"/>
                <w:szCs w:val="24"/>
              </w:rPr>
              <w:t>Нажать на кнопку «Скачать» у любого файла на вкладке истории</w:t>
            </w:r>
          </w:p>
        </w:tc>
        <w:tc>
          <w:tcPr>
            <w:tcW w:w="1728" w:type="pct"/>
          </w:tcPr>
          <w:p w14:paraId="711C4DFB" w14:textId="77777777" w:rsidR="005D74D4" w:rsidRDefault="005D74D4" w:rsidP="007E629F">
            <w:pPr>
              <w:rPr>
                <w:sz w:val="24"/>
                <w:szCs w:val="24"/>
              </w:rPr>
            </w:pPr>
            <w:r>
              <w:rPr>
                <w:sz w:val="24"/>
                <w:szCs w:val="24"/>
              </w:rPr>
              <w:t>Скачивается необходимый файл</w:t>
            </w:r>
          </w:p>
        </w:tc>
      </w:tr>
      <w:tr w:rsidR="005D74D4" w14:paraId="0813513D" w14:textId="77777777" w:rsidTr="007E629F">
        <w:tc>
          <w:tcPr>
            <w:tcW w:w="361" w:type="pct"/>
          </w:tcPr>
          <w:p w14:paraId="26FDC45E" w14:textId="77777777" w:rsidR="005D74D4" w:rsidRDefault="005D74D4" w:rsidP="007E629F">
            <w:pPr>
              <w:jc w:val="center"/>
              <w:rPr>
                <w:sz w:val="24"/>
                <w:szCs w:val="24"/>
              </w:rPr>
            </w:pPr>
            <w:r>
              <w:rPr>
                <w:sz w:val="24"/>
                <w:szCs w:val="24"/>
              </w:rPr>
              <w:t>15</w:t>
            </w:r>
          </w:p>
        </w:tc>
        <w:tc>
          <w:tcPr>
            <w:tcW w:w="1365" w:type="pct"/>
          </w:tcPr>
          <w:p w14:paraId="70630424" w14:textId="77777777" w:rsidR="005D74D4" w:rsidRDefault="005D74D4" w:rsidP="007E629F">
            <w:pPr>
              <w:rPr>
                <w:sz w:val="24"/>
                <w:szCs w:val="24"/>
              </w:rPr>
            </w:pPr>
            <w:r>
              <w:rPr>
                <w:sz w:val="24"/>
                <w:szCs w:val="24"/>
              </w:rPr>
              <w:t>Пустые значения на вкладке настроек</w:t>
            </w:r>
          </w:p>
        </w:tc>
        <w:tc>
          <w:tcPr>
            <w:tcW w:w="1546" w:type="pct"/>
          </w:tcPr>
          <w:p w14:paraId="21A2C98C" w14:textId="77777777" w:rsidR="005D74D4" w:rsidRDefault="005D74D4" w:rsidP="007E629F">
            <w:pPr>
              <w:pStyle w:val="ListParagraph"/>
              <w:tabs>
                <w:tab w:val="left" w:pos="252"/>
              </w:tabs>
              <w:ind w:left="16"/>
              <w:rPr>
                <w:sz w:val="24"/>
                <w:szCs w:val="24"/>
              </w:rPr>
            </w:pPr>
            <w:r>
              <w:rPr>
                <w:sz w:val="24"/>
                <w:szCs w:val="24"/>
              </w:rPr>
              <w:t>Нажать кнопку «Применить» на вкладке настроек, не заполняя поля</w:t>
            </w:r>
          </w:p>
        </w:tc>
        <w:tc>
          <w:tcPr>
            <w:tcW w:w="1728" w:type="pct"/>
          </w:tcPr>
          <w:p w14:paraId="7D1ACC0F" w14:textId="77777777" w:rsidR="005D74D4" w:rsidRDefault="005D74D4" w:rsidP="007E629F">
            <w:pPr>
              <w:rPr>
                <w:sz w:val="24"/>
                <w:szCs w:val="24"/>
              </w:rPr>
            </w:pPr>
            <w:r>
              <w:rPr>
                <w:sz w:val="24"/>
                <w:szCs w:val="24"/>
              </w:rPr>
              <w:t>Нет изменений</w:t>
            </w:r>
          </w:p>
        </w:tc>
      </w:tr>
      <w:tr w:rsidR="005D74D4" w14:paraId="71921E9D" w14:textId="77777777" w:rsidTr="007E629F">
        <w:tc>
          <w:tcPr>
            <w:tcW w:w="361" w:type="pct"/>
          </w:tcPr>
          <w:p w14:paraId="68205950" w14:textId="77777777" w:rsidR="005D74D4" w:rsidRDefault="005D74D4" w:rsidP="007E629F">
            <w:pPr>
              <w:jc w:val="center"/>
              <w:rPr>
                <w:sz w:val="24"/>
                <w:szCs w:val="24"/>
              </w:rPr>
            </w:pPr>
            <w:r>
              <w:rPr>
                <w:sz w:val="24"/>
                <w:szCs w:val="24"/>
              </w:rPr>
              <w:t>16</w:t>
            </w:r>
          </w:p>
        </w:tc>
        <w:tc>
          <w:tcPr>
            <w:tcW w:w="1365" w:type="pct"/>
          </w:tcPr>
          <w:p w14:paraId="3C0F4F31" w14:textId="77777777" w:rsidR="005D74D4" w:rsidRDefault="005D74D4" w:rsidP="007E629F">
            <w:pPr>
              <w:rPr>
                <w:sz w:val="24"/>
                <w:szCs w:val="24"/>
              </w:rPr>
            </w:pPr>
            <w:r>
              <w:rPr>
                <w:sz w:val="24"/>
                <w:szCs w:val="24"/>
              </w:rPr>
              <w:t>Настройка имени пользователя</w:t>
            </w:r>
          </w:p>
        </w:tc>
        <w:tc>
          <w:tcPr>
            <w:tcW w:w="1546" w:type="pct"/>
          </w:tcPr>
          <w:p w14:paraId="325DF1AE" w14:textId="77777777" w:rsidR="005D74D4" w:rsidRDefault="005D74D4" w:rsidP="007E629F">
            <w:pPr>
              <w:pStyle w:val="ListParagraph"/>
              <w:tabs>
                <w:tab w:val="left" w:pos="252"/>
              </w:tabs>
              <w:ind w:left="16"/>
              <w:rPr>
                <w:sz w:val="24"/>
                <w:szCs w:val="24"/>
              </w:rPr>
            </w:pPr>
            <w:r>
              <w:rPr>
                <w:sz w:val="24"/>
                <w:szCs w:val="24"/>
              </w:rPr>
              <w:t>Нажать кнопку «Применить» на вкладке настроек, заполнив поле «Имя пользователя»</w:t>
            </w:r>
          </w:p>
        </w:tc>
        <w:tc>
          <w:tcPr>
            <w:tcW w:w="1728" w:type="pct"/>
          </w:tcPr>
          <w:p w14:paraId="590D62BF" w14:textId="77777777" w:rsidR="005D74D4" w:rsidRDefault="005D74D4" w:rsidP="007E629F">
            <w:pPr>
              <w:rPr>
                <w:sz w:val="24"/>
                <w:szCs w:val="24"/>
              </w:rPr>
            </w:pPr>
            <w:r>
              <w:rPr>
                <w:sz w:val="24"/>
                <w:szCs w:val="24"/>
              </w:rPr>
              <w:t>Приветственное сообщение изменилось</w:t>
            </w:r>
          </w:p>
        </w:tc>
      </w:tr>
      <w:tr w:rsidR="005D74D4" w14:paraId="1672B3E3" w14:textId="77777777" w:rsidTr="007E629F">
        <w:tc>
          <w:tcPr>
            <w:tcW w:w="361" w:type="pct"/>
          </w:tcPr>
          <w:p w14:paraId="0DAD5617" w14:textId="77777777" w:rsidR="005D74D4" w:rsidRDefault="005D74D4" w:rsidP="007E629F">
            <w:pPr>
              <w:jc w:val="center"/>
              <w:rPr>
                <w:sz w:val="24"/>
                <w:szCs w:val="24"/>
              </w:rPr>
            </w:pPr>
            <w:r>
              <w:rPr>
                <w:sz w:val="24"/>
                <w:szCs w:val="24"/>
              </w:rPr>
              <w:t>17</w:t>
            </w:r>
          </w:p>
        </w:tc>
        <w:tc>
          <w:tcPr>
            <w:tcW w:w="1365" w:type="pct"/>
          </w:tcPr>
          <w:p w14:paraId="4DCC56F1" w14:textId="77777777" w:rsidR="005D74D4" w:rsidRDefault="005D74D4" w:rsidP="007E629F">
            <w:pPr>
              <w:rPr>
                <w:sz w:val="24"/>
                <w:szCs w:val="24"/>
              </w:rPr>
            </w:pPr>
            <w:r>
              <w:rPr>
                <w:sz w:val="24"/>
                <w:szCs w:val="24"/>
              </w:rPr>
              <w:t>Выход из аккаунта</w:t>
            </w:r>
          </w:p>
        </w:tc>
        <w:tc>
          <w:tcPr>
            <w:tcW w:w="1546" w:type="pct"/>
          </w:tcPr>
          <w:p w14:paraId="33304A4C" w14:textId="77777777" w:rsidR="005D74D4" w:rsidRDefault="005D74D4" w:rsidP="007E629F">
            <w:pPr>
              <w:pStyle w:val="ListParagraph"/>
              <w:tabs>
                <w:tab w:val="left" w:pos="252"/>
              </w:tabs>
              <w:ind w:left="16"/>
              <w:rPr>
                <w:sz w:val="24"/>
                <w:szCs w:val="24"/>
              </w:rPr>
            </w:pPr>
            <w:r>
              <w:rPr>
                <w:sz w:val="24"/>
                <w:szCs w:val="24"/>
              </w:rPr>
              <w:t>Нажать кнопку «Выйти из аккаунта»</w:t>
            </w:r>
          </w:p>
        </w:tc>
        <w:tc>
          <w:tcPr>
            <w:tcW w:w="1728" w:type="pct"/>
          </w:tcPr>
          <w:p w14:paraId="5E9F0AEB" w14:textId="77777777" w:rsidR="005D74D4" w:rsidRDefault="005D74D4" w:rsidP="007E629F">
            <w:pPr>
              <w:rPr>
                <w:sz w:val="24"/>
                <w:szCs w:val="24"/>
              </w:rPr>
            </w:pPr>
            <w:r>
              <w:rPr>
                <w:sz w:val="24"/>
                <w:szCs w:val="24"/>
              </w:rPr>
              <w:t>Перенаправление на страницу авторизации</w:t>
            </w:r>
          </w:p>
        </w:tc>
      </w:tr>
      <w:tr w:rsidR="005D74D4" w14:paraId="7173E027" w14:textId="77777777" w:rsidTr="007E629F">
        <w:tc>
          <w:tcPr>
            <w:tcW w:w="361" w:type="pct"/>
          </w:tcPr>
          <w:p w14:paraId="496BCF20" w14:textId="77777777" w:rsidR="005D74D4" w:rsidRDefault="005D74D4" w:rsidP="007E629F">
            <w:pPr>
              <w:jc w:val="center"/>
              <w:rPr>
                <w:sz w:val="24"/>
                <w:szCs w:val="24"/>
              </w:rPr>
            </w:pPr>
            <w:r>
              <w:rPr>
                <w:sz w:val="24"/>
                <w:szCs w:val="24"/>
              </w:rPr>
              <w:t>18</w:t>
            </w:r>
          </w:p>
        </w:tc>
        <w:tc>
          <w:tcPr>
            <w:tcW w:w="1365" w:type="pct"/>
          </w:tcPr>
          <w:p w14:paraId="47F5D94A" w14:textId="77777777" w:rsidR="005D74D4" w:rsidRDefault="005D74D4" w:rsidP="007E629F">
            <w:pPr>
              <w:rPr>
                <w:sz w:val="24"/>
                <w:szCs w:val="24"/>
              </w:rPr>
            </w:pPr>
            <w:r>
              <w:rPr>
                <w:sz w:val="24"/>
                <w:szCs w:val="24"/>
              </w:rPr>
              <w:t>Настройка пароля пользователя</w:t>
            </w:r>
          </w:p>
        </w:tc>
        <w:tc>
          <w:tcPr>
            <w:tcW w:w="1546" w:type="pct"/>
          </w:tcPr>
          <w:p w14:paraId="3D9DBD7B" w14:textId="77777777" w:rsidR="005D74D4" w:rsidRDefault="005D74D4" w:rsidP="007E629F">
            <w:pPr>
              <w:pStyle w:val="ListParagraph"/>
              <w:tabs>
                <w:tab w:val="left" w:pos="252"/>
              </w:tabs>
              <w:ind w:left="16"/>
              <w:rPr>
                <w:sz w:val="24"/>
                <w:szCs w:val="24"/>
              </w:rPr>
            </w:pPr>
            <w:r>
              <w:rPr>
                <w:sz w:val="24"/>
                <w:szCs w:val="24"/>
              </w:rPr>
              <w:t>Нажать кнопку «Применить» на вкладке настроек, заполнив поле «Пароль», выйти из аккаунта, войти под старым паролем</w:t>
            </w:r>
          </w:p>
        </w:tc>
        <w:tc>
          <w:tcPr>
            <w:tcW w:w="1728" w:type="pct"/>
          </w:tcPr>
          <w:p w14:paraId="677AEA1A" w14:textId="77777777" w:rsidR="005D74D4" w:rsidRDefault="005D74D4" w:rsidP="007E629F">
            <w:pPr>
              <w:rPr>
                <w:sz w:val="24"/>
                <w:szCs w:val="24"/>
              </w:rPr>
            </w:pPr>
            <w:r>
              <w:rPr>
                <w:sz w:val="24"/>
                <w:szCs w:val="24"/>
              </w:rPr>
              <w:t>Показывается сообщение «Неверный пароль»</w:t>
            </w:r>
          </w:p>
        </w:tc>
      </w:tr>
    </w:tbl>
    <w:p w14:paraId="056B29EA" w14:textId="77777777" w:rsidR="005D74D4" w:rsidRDefault="005D74D4" w:rsidP="005D74D4">
      <w:pPr>
        <w:ind w:firstLine="709"/>
        <w:rPr>
          <w:sz w:val="28"/>
          <w:szCs w:val="28"/>
        </w:rPr>
      </w:pPr>
    </w:p>
    <w:p w14:paraId="7B339F4A" w14:textId="77777777" w:rsidR="005D74D4" w:rsidRDefault="005D74D4" w:rsidP="001C12EE">
      <w:pPr>
        <w:spacing w:line="360" w:lineRule="auto"/>
        <w:ind w:firstLine="709"/>
        <w:jc w:val="both"/>
        <w:rPr>
          <w:sz w:val="28"/>
          <w:szCs w:val="28"/>
        </w:rPr>
      </w:pPr>
      <w:r w:rsidRPr="009C4882">
        <w:rPr>
          <w:sz w:val="28"/>
          <w:szCs w:val="28"/>
        </w:rPr>
        <w:t xml:space="preserve">В </w:t>
      </w:r>
      <w:r>
        <w:rPr>
          <w:sz w:val="28"/>
          <w:szCs w:val="28"/>
        </w:rPr>
        <w:t>ходе тестирования приложения не было обнаружено ошибок в его работе.</w:t>
      </w:r>
    </w:p>
    <w:p w14:paraId="0672DD50" w14:textId="77777777" w:rsidR="005D74D4" w:rsidRPr="00C932FA" w:rsidRDefault="005D74D4" w:rsidP="005D74D4">
      <w:pPr>
        <w:spacing w:line="360" w:lineRule="auto"/>
        <w:rPr>
          <w:sz w:val="28"/>
          <w:szCs w:val="28"/>
        </w:rPr>
      </w:pPr>
      <w:r>
        <w:rPr>
          <w:sz w:val="28"/>
          <w:szCs w:val="28"/>
        </w:rPr>
        <w:br w:type="page"/>
      </w:r>
    </w:p>
    <w:p w14:paraId="7FA0EA40" w14:textId="77777777" w:rsidR="005D74D4" w:rsidRDefault="005D74D4" w:rsidP="005D74D4">
      <w:pPr>
        <w:pStyle w:val="Heading1"/>
        <w:spacing w:after="0" w:line="360" w:lineRule="auto"/>
      </w:pPr>
      <w:bookmarkStart w:id="488" w:name="_Toc166180078"/>
      <w:bookmarkEnd w:id="307"/>
      <w:r>
        <w:lastRenderedPageBreak/>
        <w:t>ЗАКЛЮЧЕНИ</w:t>
      </w:r>
      <w:r>
        <w:rPr>
          <w:caps w:val="0"/>
        </w:rPr>
        <w:t>Е</w:t>
      </w:r>
      <w:bookmarkEnd w:id="488"/>
    </w:p>
    <w:p w14:paraId="5B478F30" w14:textId="77777777" w:rsidR="005D74D4" w:rsidRDefault="005D74D4" w:rsidP="005D74D4">
      <w:pPr>
        <w:spacing w:line="360" w:lineRule="auto"/>
        <w:ind w:firstLine="709"/>
        <w:jc w:val="both"/>
        <w:rPr>
          <w:sz w:val="28"/>
          <w:szCs w:val="28"/>
        </w:rPr>
      </w:pPr>
      <w:r>
        <w:rPr>
          <w:sz w:val="28"/>
          <w:szCs w:val="28"/>
        </w:rPr>
        <w:t>В рамках данной работы было разработано веб-приложение для генерации музыки. В ходе выполнения работы были решены следующие задачи:</w:t>
      </w:r>
    </w:p>
    <w:p w14:paraId="634CFAAE"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был проведен обзор литературы по предметной области</w:t>
      </w:r>
      <w:r w:rsidRPr="00BC1658">
        <w:rPr>
          <w:sz w:val="28"/>
          <w:szCs w:val="28"/>
        </w:rPr>
        <w:t>;</w:t>
      </w:r>
    </w:p>
    <w:p w14:paraId="1B39C1AD"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 xml:space="preserve">был подготовлен и </w:t>
      </w:r>
      <w:proofErr w:type="spellStart"/>
      <w:r>
        <w:rPr>
          <w:sz w:val="28"/>
          <w:szCs w:val="28"/>
        </w:rPr>
        <w:t>предобработан</w:t>
      </w:r>
      <w:proofErr w:type="spellEnd"/>
      <w:r>
        <w:rPr>
          <w:sz w:val="28"/>
          <w:szCs w:val="28"/>
        </w:rPr>
        <w:t xml:space="preserve"> набор данных</w:t>
      </w:r>
      <w:r w:rsidRPr="00BC1658">
        <w:rPr>
          <w:sz w:val="28"/>
          <w:szCs w:val="28"/>
        </w:rPr>
        <w:t>;</w:t>
      </w:r>
    </w:p>
    <w:p w14:paraId="11C7C2DF"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была выбрана архитектура нейронной сети</w:t>
      </w:r>
      <w:r w:rsidRPr="00BC1658">
        <w:rPr>
          <w:sz w:val="28"/>
          <w:szCs w:val="28"/>
        </w:rPr>
        <w:t>;</w:t>
      </w:r>
    </w:p>
    <w:p w14:paraId="378BA141" w14:textId="77777777" w:rsidR="005D74D4" w:rsidRPr="00BC1658" w:rsidRDefault="005D74D4" w:rsidP="005D74D4">
      <w:pPr>
        <w:pStyle w:val="ListParagraph"/>
        <w:numPr>
          <w:ilvl w:val="0"/>
          <w:numId w:val="45"/>
        </w:numPr>
        <w:tabs>
          <w:tab w:val="left" w:pos="1134"/>
        </w:tabs>
        <w:spacing w:line="360" w:lineRule="auto"/>
        <w:ind w:left="0" w:firstLine="709"/>
        <w:jc w:val="both"/>
        <w:rPr>
          <w:sz w:val="28"/>
          <w:szCs w:val="28"/>
        </w:rPr>
      </w:pPr>
      <w:r>
        <w:rPr>
          <w:sz w:val="28"/>
          <w:szCs w:val="28"/>
        </w:rPr>
        <w:t xml:space="preserve">была реализована и обучена </w:t>
      </w:r>
      <w:proofErr w:type="spellStart"/>
      <w:r>
        <w:rPr>
          <w:sz w:val="28"/>
          <w:szCs w:val="28"/>
        </w:rPr>
        <w:t>нейросетевая</w:t>
      </w:r>
      <w:proofErr w:type="spellEnd"/>
      <w:r>
        <w:rPr>
          <w:sz w:val="28"/>
          <w:szCs w:val="28"/>
        </w:rPr>
        <w:t xml:space="preserve"> модель</w:t>
      </w:r>
      <w:r w:rsidRPr="00BC1658">
        <w:rPr>
          <w:sz w:val="28"/>
          <w:szCs w:val="28"/>
        </w:rPr>
        <w:t>;</w:t>
      </w:r>
    </w:p>
    <w:p w14:paraId="02B615F4" w14:textId="77777777" w:rsidR="005D74D4" w:rsidRDefault="005D74D4" w:rsidP="005D74D4">
      <w:pPr>
        <w:pStyle w:val="ListParagraph"/>
        <w:numPr>
          <w:ilvl w:val="0"/>
          <w:numId w:val="45"/>
        </w:numPr>
        <w:tabs>
          <w:tab w:val="left" w:pos="1134"/>
        </w:tabs>
        <w:spacing w:line="360" w:lineRule="auto"/>
        <w:ind w:left="0" w:firstLine="709"/>
        <w:jc w:val="both"/>
        <w:rPr>
          <w:sz w:val="28"/>
          <w:szCs w:val="28"/>
          <w:lang w:eastAsia="ja-JP"/>
        </w:rPr>
      </w:pPr>
      <w:r>
        <w:rPr>
          <w:sz w:val="28"/>
          <w:szCs w:val="28"/>
        </w:rPr>
        <w:t>было спроектировано, разработано и протестировано веб приложение</w:t>
      </w:r>
      <w:r w:rsidRPr="00BC1658">
        <w:rPr>
          <w:sz w:val="28"/>
          <w:szCs w:val="28"/>
        </w:rPr>
        <w:t>;</w:t>
      </w:r>
    </w:p>
    <w:p w14:paraId="1E74F53A" w14:textId="77777777" w:rsidR="005D74D4" w:rsidRPr="00BC1658" w:rsidRDefault="005D74D4" w:rsidP="005D74D4">
      <w:pPr>
        <w:spacing w:line="360" w:lineRule="auto"/>
        <w:ind w:firstLine="709"/>
        <w:jc w:val="both"/>
        <w:rPr>
          <w:sz w:val="28"/>
          <w:szCs w:val="28"/>
        </w:rPr>
      </w:pPr>
      <w:r w:rsidRPr="00BC1658">
        <w:rPr>
          <w:sz w:val="28"/>
          <w:szCs w:val="28"/>
        </w:rPr>
        <w:t>Дл</w:t>
      </w:r>
      <w:r>
        <w:rPr>
          <w:sz w:val="28"/>
          <w:szCs w:val="28"/>
        </w:rPr>
        <w:t xml:space="preserve">я улучшения работы модели можно увеличить качество и количество данных в наборе, </w:t>
      </w:r>
      <w:proofErr w:type="spellStart"/>
      <w:r>
        <w:rPr>
          <w:sz w:val="28"/>
          <w:szCs w:val="28"/>
        </w:rPr>
        <w:t>дообучить</w:t>
      </w:r>
      <w:proofErr w:type="spellEnd"/>
      <w:r>
        <w:rPr>
          <w:sz w:val="28"/>
          <w:szCs w:val="28"/>
        </w:rPr>
        <w:t xml:space="preserve"> модель.</w:t>
      </w:r>
    </w:p>
    <w:p w14:paraId="07F085C5" w14:textId="77777777" w:rsidR="005D74D4" w:rsidRPr="00BC1658" w:rsidRDefault="005D74D4" w:rsidP="005D74D4">
      <w:pPr>
        <w:spacing w:line="360" w:lineRule="auto"/>
        <w:jc w:val="both"/>
        <w:rPr>
          <w:sz w:val="28"/>
          <w:szCs w:val="28"/>
          <w:lang w:eastAsia="ja-JP"/>
        </w:rPr>
      </w:pPr>
      <w:r>
        <w:br w:type="page"/>
      </w:r>
    </w:p>
    <w:p w14:paraId="31489CED" w14:textId="77777777" w:rsidR="005D74D4" w:rsidRDefault="005D74D4" w:rsidP="005D74D4">
      <w:pPr>
        <w:pStyle w:val="Heading1"/>
        <w:spacing w:after="0" w:line="360" w:lineRule="auto"/>
      </w:pPr>
      <w:bookmarkStart w:id="489" w:name="_Toc166180079"/>
      <w:r>
        <w:lastRenderedPageBreak/>
        <w:t>ЛИТЕРАТУРА</w:t>
      </w:r>
      <w:bookmarkEnd w:id="489"/>
    </w:p>
    <w:p w14:paraId="49B8F914"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rPr>
      </w:pPr>
      <w:r>
        <w:rPr>
          <w:sz w:val="28"/>
          <w:szCs w:val="28"/>
          <w:lang w:val="en-US"/>
        </w:rPr>
        <w:t>Jukebox</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https://openai.com/research/jukebox</w:t>
      </w:r>
      <w:r>
        <w:rPr>
          <w:sz w:val="28"/>
          <w:szCs w:val="28"/>
        </w:rPr>
        <w:t xml:space="preserve"> </w:t>
      </w:r>
      <w:r w:rsidRPr="00A640E1">
        <w:rPr>
          <w:sz w:val="28"/>
          <w:szCs w:val="28"/>
        </w:rPr>
        <w:t>(</w:t>
      </w:r>
      <w:r>
        <w:rPr>
          <w:sz w:val="28"/>
          <w:szCs w:val="28"/>
        </w:rPr>
        <w:t>дата обращения: 15.01.2024 г.</w:t>
      </w:r>
      <w:r w:rsidRPr="00A640E1">
        <w:rPr>
          <w:sz w:val="28"/>
          <w:szCs w:val="28"/>
        </w:rPr>
        <w:t>)</w:t>
      </w:r>
      <w:r>
        <w:rPr>
          <w:sz w:val="28"/>
          <w:szCs w:val="28"/>
        </w:rPr>
        <w:t>.</w:t>
      </w:r>
    </w:p>
    <w:p w14:paraId="58384AF5"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rPr>
      </w:pPr>
      <w:proofErr w:type="spellStart"/>
      <w:r>
        <w:rPr>
          <w:sz w:val="28"/>
          <w:szCs w:val="28"/>
          <w:lang w:val="en-US"/>
        </w:rPr>
        <w:t>Musenet</w:t>
      </w:r>
      <w:proofErr w:type="spellEnd"/>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w:t>
      </w:r>
      <w:r>
        <w:rPr>
          <w:sz w:val="28"/>
          <w:szCs w:val="28"/>
        </w:rPr>
        <w:t>ps://openai.com/research/musenet</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w:t>
      </w:r>
      <w:r w:rsidRPr="00B43D12">
        <w:rPr>
          <w:sz w:val="28"/>
          <w:szCs w:val="28"/>
          <w:lang w:eastAsia="ja-JP"/>
        </w:rPr>
        <w:t xml:space="preserve">: </w:t>
      </w:r>
      <w:r>
        <w:rPr>
          <w:sz w:val="28"/>
          <w:szCs w:val="28"/>
          <w:lang w:eastAsia="ja-JP"/>
        </w:rPr>
        <w:t>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p>
    <w:p w14:paraId="02A078EB" w14:textId="77777777" w:rsidR="005D74D4" w:rsidRDefault="005D74D4" w:rsidP="005D74D4">
      <w:pPr>
        <w:numPr>
          <w:ilvl w:val="0"/>
          <w:numId w:val="6"/>
        </w:numPr>
        <w:tabs>
          <w:tab w:val="clear" w:pos="757"/>
          <w:tab w:val="left" w:pos="1134"/>
        </w:tabs>
        <w:spacing w:line="360" w:lineRule="auto"/>
        <w:ind w:firstLine="709"/>
        <w:rPr>
          <w:sz w:val="28"/>
          <w:szCs w:val="28"/>
          <w:lang w:val="en-US"/>
        </w:rPr>
      </w:pPr>
      <w:proofErr w:type="spellStart"/>
      <w:r w:rsidRPr="00555392">
        <w:rPr>
          <w:sz w:val="28"/>
          <w:szCs w:val="28"/>
          <w:lang w:val="en-US"/>
        </w:rPr>
        <w:t>Agostinelli</w:t>
      </w:r>
      <w:proofErr w:type="spellEnd"/>
      <w:r>
        <w:rPr>
          <w:sz w:val="28"/>
          <w:szCs w:val="28"/>
          <w:lang w:val="en-US"/>
        </w:rPr>
        <w:t xml:space="preserve"> A., </w:t>
      </w:r>
      <w:proofErr w:type="spellStart"/>
      <w:r w:rsidRPr="00555392">
        <w:rPr>
          <w:sz w:val="28"/>
          <w:szCs w:val="28"/>
          <w:lang w:val="en-US"/>
        </w:rPr>
        <w:t>Denk</w:t>
      </w:r>
      <w:proofErr w:type="spellEnd"/>
      <w:r>
        <w:rPr>
          <w:sz w:val="28"/>
          <w:szCs w:val="28"/>
          <w:lang w:val="en-US"/>
        </w:rPr>
        <w:t xml:space="preserve"> T. </w:t>
      </w:r>
      <w:r w:rsidRPr="00555392">
        <w:rPr>
          <w:sz w:val="28"/>
          <w:szCs w:val="28"/>
          <w:lang w:val="en-US"/>
        </w:rPr>
        <w:t>I.</w:t>
      </w:r>
      <w:r>
        <w:rPr>
          <w:sz w:val="28"/>
          <w:szCs w:val="28"/>
          <w:lang w:val="en-US"/>
        </w:rPr>
        <w:t xml:space="preserve">, </w:t>
      </w:r>
      <w:proofErr w:type="spellStart"/>
      <w:r w:rsidRPr="00555392">
        <w:rPr>
          <w:sz w:val="28"/>
          <w:szCs w:val="28"/>
          <w:lang w:val="en-US"/>
        </w:rPr>
        <w:t>Borsos</w:t>
      </w:r>
      <w:proofErr w:type="spellEnd"/>
      <w:r>
        <w:rPr>
          <w:sz w:val="28"/>
          <w:szCs w:val="28"/>
          <w:lang w:val="en-US"/>
        </w:rPr>
        <w:t xml:space="preserve"> Z., </w:t>
      </w:r>
      <w:r w:rsidRPr="00555392">
        <w:rPr>
          <w:sz w:val="28"/>
          <w:szCs w:val="28"/>
          <w:lang w:val="en-US"/>
        </w:rPr>
        <w:t>Engel</w:t>
      </w:r>
      <w:r>
        <w:rPr>
          <w:sz w:val="28"/>
          <w:szCs w:val="28"/>
          <w:lang w:val="en-US"/>
        </w:rPr>
        <w:t xml:space="preserve"> J., </w:t>
      </w:r>
      <w:proofErr w:type="spellStart"/>
      <w:r w:rsidRPr="00555392">
        <w:rPr>
          <w:sz w:val="28"/>
          <w:szCs w:val="28"/>
          <w:lang w:val="en-US"/>
        </w:rPr>
        <w:t>Verzetti</w:t>
      </w:r>
      <w:proofErr w:type="spellEnd"/>
      <w:r>
        <w:rPr>
          <w:sz w:val="28"/>
          <w:szCs w:val="28"/>
          <w:lang w:val="en-US"/>
        </w:rPr>
        <w:t xml:space="preserve"> M., </w:t>
      </w:r>
      <w:proofErr w:type="spellStart"/>
      <w:r w:rsidRPr="00555392">
        <w:rPr>
          <w:sz w:val="28"/>
          <w:szCs w:val="28"/>
          <w:lang w:val="en-US"/>
        </w:rPr>
        <w:t>Caillon</w:t>
      </w:r>
      <w:proofErr w:type="spellEnd"/>
      <w:r>
        <w:rPr>
          <w:sz w:val="28"/>
          <w:szCs w:val="28"/>
          <w:lang w:val="en-US"/>
        </w:rPr>
        <w:t xml:space="preserve"> A., </w:t>
      </w:r>
      <w:r w:rsidRPr="00555392">
        <w:rPr>
          <w:sz w:val="28"/>
          <w:szCs w:val="28"/>
          <w:lang w:val="en-US"/>
        </w:rPr>
        <w:t>Huang</w:t>
      </w:r>
      <w:r>
        <w:rPr>
          <w:sz w:val="28"/>
          <w:szCs w:val="28"/>
          <w:lang w:val="en-US"/>
        </w:rPr>
        <w:t xml:space="preserve"> Q., </w:t>
      </w:r>
      <w:r w:rsidRPr="00555392">
        <w:rPr>
          <w:sz w:val="28"/>
          <w:szCs w:val="28"/>
          <w:lang w:val="en-US"/>
        </w:rPr>
        <w:t>Jansen</w:t>
      </w:r>
      <w:r>
        <w:rPr>
          <w:sz w:val="28"/>
          <w:szCs w:val="28"/>
          <w:lang w:val="en-US"/>
        </w:rPr>
        <w:t xml:space="preserve"> A., </w:t>
      </w:r>
      <w:r w:rsidRPr="00555392">
        <w:rPr>
          <w:sz w:val="28"/>
          <w:szCs w:val="28"/>
          <w:lang w:val="en-US"/>
        </w:rPr>
        <w:t>Roberts</w:t>
      </w:r>
      <w:r>
        <w:rPr>
          <w:sz w:val="28"/>
          <w:szCs w:val="28"/>
          <w:lang w:val="en-US"/>
        </w:rPr>
        <w:t xml:space="preserve"> A., </w:t>
      </w:r>
      <w:proofErr w:type="spellStart"/>
      <w:r w:rsidRPr="00555392">
        <w:rPr>
          <w:sz w:val="28"/>
          <w:szCs w:val="28"/>
          <w:lang w:val="en-US"/>
        </w:rPr>
        <w:t>Tagliasacchi</w:t>
      </w:r>
      <w:proofErr w:type="spellEnd"/>
      <w:r>
        <w:rPr>
          <w:sz w:val="28"/>
          <w:szCs w:val="28"/>
          <w:lang w:val="en-US"/>
        </w:rPr>
        <w:t xml:space="preserve"> M., </w:t>
      </w:r>
      <w:r w:rsidRPr="00555392">
        <w:rPr>
          <w:sz w:val="28"/>
          <w:szCs w:val="28"/>
          <w:lang w:val="en-US"/>
        </w:rPr>
        <w:t>Sharifi</w:t>
      </w:r>
      <w:r>
        <w:rPr>
          <w:sz w:val="28"/>
          <w:szCs w:val="28"/>
          <w:lang w:val="en-US"/>
        </w:rPr>
        <w:t xml:space="preserve"> M., </w:t>
      </w:r>
      <w:proofErr w:type="spellStart"/>
      <w:r w:rsidRPr="00555392">
        <w:rPr>
          <w:sz w:val="28"/>
          <w:szCs w:val="28"/>
          <w:lang w:val="en-US"/>
        </w:rPr>
        <w:t>Zeghidour</w:t>
      </w:r>
      <w:proofErr w:type="spellEnd"/>
      <w:r>
        <w:rPr>
          <w:sz w:val="28"/>
          <w:szCs w:val="28"/>
          <w:lang w:val="en-US"/>
        </w:rPr>
        <w:t xml:space="preserve"> N., </w:t>
      </w:r>
      <w:r w:rsidRPr="00555392">
        <w:rPr>
          <w:sz w:val="28"/>
          <w:szCs w:val="28"/>
          <w:lang w:val="en-US"/>
        </w:rPr>
        <w:t>Frank</w:t>
      </w:r>
      <w:r>
        <w:rPr>
          <w:sz w:val="28"/>
          <w:szCs w:val="28"/>
          <w:lang w:val="en-US"/>
        </w:rPr>
        <w:t xml:space="preserve"> C</w:t>
      </w:r>
      <w:r w:rsidRPr="00EF68D7">
        <w:rPr>
          <w:sz w:val="28"/>
          <w:szCs w:val="28"/>
          <w:lang w:val="en-US"/>
        </w:rPr>
        <w:t xml:space="preserve">. </w:t>
      </w:r>
      <w:proofErr w:type="spellStart"/>
      <w:r w:rsidRPr="00EF68D7">
        <w:rPr>
          <w:sz w:val="28"/>
          <w:szCs w:val="28"/>
          <w:lang w:val="en-US"/>
        </w:rPr>
        <w:t>Music</w:t>
      </w:r>
      <w:r>
        <w:rPr>
          <w:sz w:val="28"/>
          <w:szCs w:val="28"/>
          <w:lang w:val="en-US"/>
        </w:rPr>
        <w:t>lm</w:t>
      </w:r>
      <w:proofErr w:type="spellEnd"/>
      <w:r>
        <w:rPr>
          <w:sz w:val="28"/>
          <w:szCs w:val="28"/>
          <w:lang w:val="en-US"/>
        </w:rPr>
        <w:t xml:space="preserve">: Generating music from text. </w:t>
      </w:r>
      <w:r w:rsidRPr="00EF68D7">
        <w:rPr>
          <w:sz w:val="28"/>
          <w:szCs w:val="28"/>
          <w:lang w:val="en-US"/>
        </w:rPr>
        <w:t>//</w:t>
      </w:r>
      <w:r>
        <w:rPr>
          <w:sz w:val="28"/>
          <w:szCs w:val="28"/>
          <w:lang w:val="en-US"/>
        </w:rPr>
        <w:t xml:space="preserve"> </w:t>
      </w:r>
      <w:proofErr w:type="spellStart"/>
      <w:r>
        <w:rPr>
          <w:sz w:val="28"/>
          <w:szCs w:val="28"/>
          <w:lang w:val="en-US"/>
        </w:rPr>
        <w:t>arXiv</w:t>
      </w:r>
      <w:proofErr w:type="spellEnd"/>
      <w:r>
        <w:rPr>
          <w:sz w:val="28"/>
          <w:szCs w:val="28"/>
          <w:lang w:val="en-US"/>
        </w:rPr>
        <w:t>, 2023</w:t>
      </w:r>
      <w:r w:rsidRPr="00EF68D7">
        <w:rPr>
          <w:sz w:val="28"/>
          <w:szCs w:val="28"/>
          <w:lang w:val="en-US"/>
        </w:rPr>
        <w:t>.</w:t>
      </w:r>
      <w:r>
        <w:rPr>
          <w:sz w:val="28"/>
          <w:szCs w:val="28"/>
          <w:lang w:val="en-US"/>
        </w:rPr>
        <w:t xml:space="preserve"> – 15 p.</w:t>
      </w:r>
    </w:p>
    <w:p w14:paraId="614B6FAA"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rPr>
      </w:pPr>
      <w:proofErr w:type="spellStart"/>
      <w:r w:rsidRPr="00312980">
        <w:rPr>
          <w:sz w:val="28"/>
          <w:szCs w:val="28"/>
          <w:lang w:val="en-US"/>
        </w:rPr>
        <w:t>Glazyrin</w:t>
      </w:r>
      <w:proofErr w:type="spellEnd"/>
      <w:r w:rsidRPr="00312980">
        <w:rPr>
          <w:sz w:val="28"/>
          <w:szCs w:val="28"/>
          <w:lang w:val="en-US"/>
        </w:rPr>
        <w:t xml:space="preserve"> N. CONTEXT-AWARE GENERATION OF MELODIC MIDI LOOPS. </w:t>
      </w:r>
      <w:r w:rsidRPr="00312980">
        <w:rPr>
          <w:sz w:val="28"/>
          <w:szCs w:val="28"/>
        </w:rPr>
        <w:t xml:space="preserve">[Электронный ресурс] </w:t>
      </w:r>
      <w:r w:rsidRPr="00312980">
        <w:rPr>
          <w:sz w:val="28"/>
          <w:szCs w:val="28"/>
          <w:lang w:val="en-US"/>
        </w:rPr>
        <w:t>URL</w:t>
      </w:r>
      <w:r w:rsidRPr="00312980">
        <w:rPr>
          <w:sz w:val="28"/>
          <w:szCs w:val="28"/>
        </w:rPr>
        <w:t>: https://archives.ismir.net/ismir2021/latebreaking/000037.pdf (</w:t>
      </w:r>
      <w:r w:rsidRPr="00312980">
        <w:rPr>
          <w:sz w:val="28"/>
          <w:szCs w:val="28"/>
          <w:lang w:eastAsia="ja-JP"/>
        </w:rPr>
        <w:t>дата обращения: 15.01.2024 г.</w:t>
      </w:r>
      <w:r w:rsidRPr="00312980">
        <w:rPr>
          <w:sz w:val="28"/>
          <w:szCs w:val="28"/>
        </w:rPr>
        <w:t>).</w:t>
      </w:r>
    </w:p>
    <w:p w14:paraId="2607B19E"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Pawar M. A., </w:t>
      </w:r>
      <w:proofErr w:type="spellStart"/>
      <w:r w:rsidRPr="00407C04">
        <w:rPr>
          <w:sz w:val="28"/>
          <w:szCs w:val="28"/>
          <w:lang w:val="en-US"/>
        </w:rPr>
        <w:t>Bewoor</w:t>
      </w:r>
      <w:proofErr w:type="spellEnd"/>
      <w:r w:rsidRPr="00407C04">
        <w:rPr>
          <w:sz w:val="28"/>
          <w:szCs w:val="28"/>
          <w:lang w:val="en-US"/>
        </w:rPr>
        <w:t xml:space="preserve"> M. S</w:t>
      </w:r>
      <w:r>
        <w:rPr>
          <w:sz w:val="28"/>
          <w:szCs w:val="28"/>
          <w:lang w:val="en-US"/>
        </w:rPr>
        <w:t xml:space="preserve">., Patil S., </w:t>
      </w:r>
      <w:r w:rsidRPr="00407C04">
        <w:rPr>
          <w:sz w:val="28"/>
          <w:szCs w:val="28"/>
          <w:lang w:val="en-US"/>
        </w:rPr>
        <w:t>Patil M. S. S.</w:t>
      </w:r>
      <w:r>
        <w:rPr>
          <w:sz w:val="28"/>
          <w:szCs w:val="28"/>
          <w:lang w:val="en-US"/>
        </w:rPr>
        <w:t xml:space="preserve">, Jadhav B. R., Kadam A. K. </w:t>
      </w:r>
      <w:r w:rsidRPr="007D0E7D">
        <w:rPr>
          <w:sz w:val="28"/>
          <w:szCs w:val="28"/>
          <w:lang w:val="en-US"/>
        </w:rPr>
        <w:t>Music Generation using RNN-LSTM with GRU</w:t>
      </w:r>
      <w:r>
        <w:rPr>
          <w:sz w:val="28"/>
          <w:szCs w:val="28"/>
          <w:lang w:val="en-US"/>
        </w:rPr>
        <w:t>. – 2023. – 6 p.</w:t>
      </w:r>
    </w:p>
    <w:p w14:paraId="1035B140" w14:textId="77777777" w:rsidR="005D74D4" w:rsidRDefault="005D74D4" w:rsidP="005D74D4">
      <w:pPr>
        <w:numPr>
          <w:ilvl w:val="0"/>
          <w:numId w:val="6"/>
        </w:numPr>
        <w:tabs>
          <w:tab w:val="left" w:pos="1134"/>
          <w:tab w:val="left" w:pos="1276"/>
        </w:tabs>
        <w:spacing w:line="360" w:lineRule="auto"/>
        <w:ind w:firstLine="709"/>
        <w:rPr>
          <w:sz w:val="28"/>
          <w:szCs w:val="28"/>
          <w:lang w:val="en-US"/>
        </w:rPr>
      </w:pPr>
      <w:proofErr w:type="spellStart"/>
      <w:r w:rsidRPr="007D0E7D">
        <w:rPr>
          <w:sz w:val="28"/>
          <w:szCs w:val="28"/>
          <w:lang w:val="en-US"/>
        </w:rPr>
        <w:t>Ens</w:t>
      </w:r>
      <w:proofErr w:type="spellEnd"/>
      <w:r w:rsidRPr="007D0E7D">
        <w:rPr>
          <w:sz w:val="28"/>
          <w:szCs w:val="28"/>
          <w:lang w:val="en-US"/>
        </w:rPr>
        <w:t xml:space="preserve"> J., </w:t>
      </w:r>
      <w:proofErr w:type="spellStart"/>
      <w:r w:rsidRPr="007D0E7D">
        <w:rPr>
          <w:sz w:val="28"/>
          <w:szCs w:val="28"/>
          <w:lang w:val="en-US"/>
        </w:rPr>
        <w:t>Pasquier</w:t>
      </w:r>
      <w:proofErr w:type="spellEnd"/>
      <w:r w:rsidRPr="007D0E7D">
        <w:rPr>
          <w:sz w:val="28"/>
          <w:szCs w:val="28"/>
          <w:lang w:val="en-US"/>
        </w:rPr>
        <w:t xml:space="preserve"> P. </w:t>
      </w:r>
      <w:proofErr w:type="spellStart"/>
      <w:r w:rsidRPr="007D0E7D">
        <w:rPr>
          <w:sz w:val="28"/>
          <w:szCs w:val="28"/>
          <w:lang w:val="en-US"/>
        </w:rPr>
        <w:t>Mmm</w:t>
      </w:r>
      <w:proofErr w:type="spellEnd"/>
      <w:r w:rsidRPr="007D0E7D">
        <w:rPr>
          <w:sz w:val="28"/>
          <w:szCs w:val="28"/>
          <w:lang w:val="en-US"/>
        </w:rPr>
        <w:t>: Exploring conditional multi-track music generation with t</w:t>
      </w:r>
      <w:r>
        <w:rPr>
          <w:sz w:val="28"/>
          <w:szCs w:val="28"/>
          <w:lang w:val="en-US"/>
        </w:rPr>
        <w:t xml:space="preserve">he transformer // </w:t>
      </w:r>
      <w:proofErr w:type="spellStart"/>
      <w:r w:rsidRPr="007D0E7D">
        <w:rPr>
          <w:sz w:val="28"/>
          <w:szCs w:val="28"/>
          <w:lang w:val="en-US"/>
        </w:rPr>
        <w:t>arXiv</w:t>
      </w:r>
      <w:proofErr w:type="spellEnd"/>
      <w:r>
        <w:rPr>
          <w:sz w:val="28"/>
          <w:szCs w:val="28"/>
          <w:lang w:val="en-US"/>
        </w:rPr>
        <w:t xml:space="preserve">, </w:t>
      </w:r>
      <w:r w:rsidRPr="007D0E7D">
        <w:rPr>
          <w:sz w:val="28"/>
          <w:szCs w:val="28"/>
          <w:lang w:val="en-US"/>
        </w:rPr>
        <w:t>2020.</w:t>
      </w:r>
      <w:r>
        <w:rPr>
          <w:sz w:val="28"/>
          <w:szCs w:val="28"/>
          <w:lang w:val="en-US"/>
        </w:rPr>
        <w:t xml:space="preserve"> – 10 p.</w:t>
      </w:r>
    </w:p>
    <w:p w14:paraId="76DD9639"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 xml:space="preserve">Zhang H., </w:t>
      </w:r>
      <w:proofErr w:type="spellStart"/>
      <w:r w:rsidRPr="00F058EF">
        <w:rPr>
          <w:sz w:val="28"/>
          <w:szCs w:val="28"/>
          <w:lang w:val="en-US"/>
        </w:rPr>
        <w:t>Xie</w:t>
      </w:r>
      <w:proofErr w:type="spellEnd"/>
      <w:r w:rsidRPr="00F058EF">
        <w:rPr>
          <w:sz w:val="28"/>
          <w:szCs w:val="28"/>
          <w:lang w:val="en-US"/>
        </w:rPr>
        <w:t xml:space="preserve"> L., Qi K. Implement music generation with </w:t>
      </w:r>
      <w:proofErr w:type="spellStart"/>
      <w:r w:rsidRPr="00F058EF">
        <w:rPr>
          <w:sz w:val="28"/>
          <w:szCs w:val="28"/>
          <w:lang w:val="en-US"/>
        </w:rPr>
        <w:t>gan</w:t>
      </w:r>
      <w:proofErr w:type="spellEnd"/>
      <w:r w:rsidRPr="00F058EF">
        <w:rPr>
          <w:sz w:val="28"/>
          <w:szCs w:val="28"/>
          <w:lang w:val="en-US"/>
        </w:rPr>
        <w:t>: A systematic review //</w:t>
      </w:r>
      <w:r>
        <w:rPr>
          <w:sz w:val="28"/>
          <w:szCs w:val="28"/>
          <w:lang w:val="en-US"/>
        </w:rPr>
        <w:t xml:space="preserve"> </w:t>
      </w:r>
      <w:r w:rsidRPr="00F058EF">
        <w:rPr>
          <w:sz w:val="28"/>
          <w:szCs w:val="28"/>
          <w:lang w:val="en-US"/>
        </w:rPr>
        <w:t xml:space="preserve">2021 International Conference on Computer Engineering and Application (ICCEA). – IEEE, 2021. – </w:t>
      </w:r>
      <w:r>
        <w:rPr>
          <w:sz w:val="28"/>
          <w:szCs w:val="28"/>
          <w:lang w:val="en-US"/>
        </w:rPr>
        <w:t>p</w:t>
      </w:r>
      <w:r w:rsidRPr="00F058EF">
        <w:rPr>
          <w:sz w:val="28"/>
          <w:szCs w:val="28"/>
          <w:lang w:val="en-US"/>
        </w:rPr>
        <w:t>. 352-355.</w:t>
      </w:r>
    </w:p>
    <w:p w14:paraId="2DD90ED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proofErr w:type="spellStart"/>
      <w:r w:rsidRPr="00F058EF">
        <w:rPr>
          <w:sz w:val="28"/>
          <w:szCs w:val="28"/>
          <w:lang w:val="en-US"/>
        </w:rPr>
        <w:t>Dadman</w:t>
      </w:r>
      <w:proofErr w:type="spellEnd"/>
      <w:r w:rsidRPr="00F058EF">
        <w:rPr>
          <w:sz w:val="28"/>
          <w:szCs w:val="28"/>
          <w:lang w:val="en-US"/>
        </w:rPr>
        <w:t xml:space="preserve"> S., </w:t>
      </w:r>
      <w:proofErr w:type="spellStart"/>
      <w:r w:rsidRPr="00F058EF">
        <w:rPr>
          <w:sz w:val="28"/>
          <w:szCs w:val="28"/>
          <w:lang w:val="en-US"/>
        </w:rPr>
        <w:t>Bremdal</w:t>
      </w:r>
      <w:proofErr w:type="spellEnd"/>
      <w:r w:rsidRPr="00F058EF">
        <w:rPr>
          <w:sz w:val="28"/>
          <w:szCs w:val="28"/>
          <w:lang w:val="en-US"/>
        </w:rPr>
        <w:t xml:space="preserve"> B. A. Multi-agent Reinforcement Learning for Structured Symbolic Music Generation //</w:t>
      </w:r>
      <w:r>
        <w:rPr>
          <w:sz w:val="28"/>
          <w:szCs w:val="28"/>
          <w:lang w:val="en-US"/>
        </w:rPr>
        <w:t xml:space="preserve"> </w:t>
      </w:r>
      <w:r w:rsidRPr="00F058EF">
        <w:rPr>
          <w:sz w:val="28"/>
          <w:szCs w:val="28"/>
          <w:lang w:val="en-US"/>
        </w:rPr>
        <w:t xml:space="preserve">International Conference on Practical Applications of Agents and Multi-Agent Systems. – </w:t>
      </w:r>
      <w:proofErr w:type="gramStart"/>
      <w:r w:rsidRPr="00F058EF">
        <w:rPr>
          <w:sz w:val="28"/>
          <w:szCs w:val="28"/>
          <w:lang w:val="en-US"/>
        </w:rPr>
        <w:t>Cham :</w:t>
      </w:r>
      <w:proofErr w:type="gramEnd"/>
      <w:r w:rsidRPr="00F058EF">
        <w:rPr>
          <w:sz w:val="28"/>
          <w:szCs w:val="28"/>
          <w:lang w:val="en-US"/>
        </w:rPr>
        <w:t xml:space="preserve"> Springer Nature Switzerland, 2023. – </w:t>
      </w:r>
      <w:r>
        <w:rPr>
          <w:sz w:val="28"/>
          <w:szCs w:val="28"/>
          <w:lang w:val="en-US"/>
        </w:rPr>
        <w:t>p. 52-</w:t>
      </w:r>
      <w:r w:rsidRPr="00F058EF">
        <w:rPr>
          <w:sz w:val="28"/>
          <w:szCs w:val="28"/>
          <w:lang w:val="en-US"/>
        </w:rPr>
        <w:t>63.</w:t>
      </w:r>
    </w:p>
    <w:p w14:paraId="7B1ABA3F" w14:textId="77777777" w:rsidR="005D74D4" w:rsidRDefault="005D74D4" w:rsidP="005D74D4">
      <w:pPr>
        <w:pStyle w:val="ListParagraph"/>
        <w:numPr>
          <w:ilvl w:val="0"/>
          <w:numId w:val="6"/>
        </w:numPr>
        <w:tabs>
          <w:tab w:val="clear" w:pos="757"/>
          <w:tab w:val="left" w:pos="709"/>
          <w:tab w:val="left" w:pos="1134"/>
        </w:tabs>
        <w:spacing w:line="360" w:lineRule="auto"/>
        <w:ind w:firstLine="709"/>
        <w:rPr>
          <w:sz w:val="28"/>
          <w:szCs w:val="28"/>
        </w:rPr>
      </w:pPr>
      <w:r w:rsidRPr="00B41E47">
        <w:rPr>
          <w:sz w:val="28"/>
          <w:szCs w:val="28"/>
        </w:rPr>
        <w:t>Фостер Д. Генеративное глубокое обучение. Творческий потенциал нейронных сетей. – СПб.: Питер, 2020. – 352 с.</w:t>
      </w:r>
    </w:p>
    <w:p w14:paraId="4B67FDEB" w14:textId="77777777" w:rsidR="005D74D4" w:rsidRPr="000471B0" w:rsidRDefault="005D74D4" w:rsidP="005D74D4">
      <w:pPr>
        <w:numPr>
          <w:ilvl w:val="0"/>
          <w:numId w:val="6"/>
        </w:numPr>
        <w:tabs>
          <w:tab w:val="left" w:pos="1134"/>
          <w:tab w:val="left" w:pos="1276"/>
        </w:tabs>
        <w:spacing w:line="360" w:lineRule="auto"/>
        <w:ind w:firstLine="709"/>
        <w:rPr>
          <w:sz w:val="28"/>
          <w:szCs w:val="28"/>
          <w:lang w:val="en-US"/>
        </w:rPr>
      </w:pPr>
      <w:proofErr w:type="spellStart"/>
      <w:r w:rsidRPr="006609DD">
        <w:rPr>
          <w:sz w:val="28"/>
          <w:szCs w:val="28"/>
          <w:lang w:val="en-US"/>
        </w:rPr>
        <w:t>Nosouhian</w:t>
      </w:r>
      <w:proofErr w:type="spellEnd"/>
      <w:r w:rsidRPr="006609DD">
        <w:rPr>
          <w:sz w:val="28"/>
          <w:szCs w:val="28"/>
          <w:lang w:val="en-US"/>
        </w:rPr>
        <w:t xml:space="preserve"> S., </w:t>
      </w:r>
      <w:proofErr w:type="spellStart"/>
      <w:r w:rsidRPr="006609DD">
        <w:rPr>
          <w:sz w:val="28"/>
          <w:szCs w:val="28"/>
          <w:lang w:val="en-US"/>
        </w:rPr>
        <w:t>Nosouhian</w:t>
      </w:r>
      <w:proofErr w:type="spellEnd"/>
      <w:r w:rsidRPr="006609DD">
        <w:rPr>
          <w:sz w:val="28"/>
          <w:szCs w:val="28"/>
          <w:lang w:val="en-US"/>
        </w:rPr>
        <w:t xml:space="preserve"> F., </w:t>
      </w:r>
      <w:proofErr w:type="spellStart"/>
      <w:r w:rsidRPr="006609DD">
        <w:rPr>
          <w:sz w:val="28"/>
          <w:szCs w:val="28"/>
          <w:lang w:val="en-US"/>
        </w:rPr>
        <w:t>Khoshouei</w:t>
      </w:r>
      <w:proofErr w:type="spellEnd"/>
      <w:r w:rsidRPr="006609DD">
        <w:rPr>
          <w:sz w:val="28"/>
          <w:szCs w:val="28"/>
          <w:lang w:val="en-US"/>
        </w:rPr>
        <w:t xml:space="preserve"> A. K. A review of recurrent neural network architecture for sequence learning: Comparison between LSTM and GRU. – 2021.</w:t>
      </w:r>
      <w:r>
        <w:rPr>
          <w:sz w:val="28"/>
          <w:szCs w:val="28"/>
          <w:lang w:val="en-US"/>
        </w:rPr>
        <w:t xml:space="preserve"> – 7 p.</w:t>
      </w:r>
    </w:p>
    <w:p w14:paraId="6F850419" w14:textId="77777777" w:rsidR="005D74D4" w:rsidRPr="00102335" w:rsidRDefault="005D74D4" w:rsidP="005D74D4">
      <w:pPr>
        <w:pStyle w:val="ListParagraph"/>
        <w:numPr>
          <w:ilvl w:val="0"/>
          <w:numId w:val="6"/>
        </w:numPr>
        <w:tabs>
          <w:tab w:val="left" w:pos="1134"/>
        </w:tabs>
        <w:spacing w:line="360" w:lineRule="auto"/>
        <w:ind w:firstLine="709"/>
        <w:rPr>
          <w:sz w:val="28"/>
          <w:szCs w:val="28"/>
        </w:rPr>
      </w:pPr>
      <w:bookmarkStart w:id="490" w:name="_Ref40017895"/>
      <w:bookmarkStart w:id="491" w:name="_Ref29540901"/>
      <w:proofErr w:type="spellStart"/>
      <w:r w:rsidRPr="005E1078">
        <w:rPr>
          <w:sz w:val="28"/>
          <w:szCs w:val="28"/>
          <w:lang w:val="en-US"/>
        </w:rPr>
        <w:lastRenderedPageBreak/>
        <w:t>Nayebi</w:t>
      </w:r>
      <w:proofErr w:type="spellEnd"/>
      <w:r w:rsidRPr="004C58C9">
        <w:rPr>
          <w:sz w:val="28"/>
          <w:szCs w:val="28"/>
          <w:lang w:val="en-US"/>
        </w:rPr>
        <w:t xml:space="preserve"> </w:t>
      </w:r>
      <w:r>
        <w:rPr>
          <w:sz w:val="28"/>
          <w:szCs w:val="28"/>
          <w:lang w:val="en-US"/>
        </w:rPr>
        <w:t xml:space="preserve">A., </w:t>
      </w:r>
      <w:r w:rsidRPr="005E1078">
        <w:rPr>
          <w:sz w:val="28"/>
          <w:szCs w:val="28"/>
          <w:lang w:val="en-US"/>
        </w:rPr>
        <w:t>Vitelli</w:t>
      </w:r>
      <w:r>
        <w:rPr>
          <w:sz w:val="28"/>
          <w:szCs w:val="28"/>
          <w:lang w:val="en-US"/>
        </w:rPr>
        <w:t xml:space="preserve"> M. </w:t>
      </w:r>
      <w:r w:rsidRPr="005E1078">
        <w:rPr>
          <w:sz w:val="28"/>
          <w:szCs w:val="28"/>
          <w:lang w:val="en-US"/>
        </w:rPr>
        <w:t xml:space="preserve">GRUV: Algorithmic Music Generation using </w:t>
      </w:r>
      <w:r>
        <w:rPr>
          <w:sz w:val="28"/>
          <w:szCs w:val="28"/>
          <w:lang w:val="en-US"/>
        </w:rPr>
        <w:t xml:space="preserve">Recurrent Neural Networks. </w:t>
      </w:r>
      <w:r w:rsidRPr="005E1078">
        <w:rPr>
          <w:sz w:val="28"/>
          <w:szCs w:val="28"/>
        </w:rPr>
        <w:t>[</w:t>
      </w:r>
      <w:r>
        <w:rPr>
          <w:sz w:val="28"/>
          <w:szCs w:val="28"/>
        </w:rPr>
        <w:t>Электронный</w:t>
      </w:r>
      <w:r w:rsidRPr="005E1078">
        <w:rPr>
          <w:sz w:val="28"/>
          <w:szCs w:val="28"/>
        </w:rPr>
        <w:t xml:space="preserve"> </w:t>
      </w:r>
      <w:r>
        <w:rPr>
          <w:sz w:val="28"/>
          <w:szCs w:val="28"/>
        </w:rPr>
        <w:t>ресурс</w:t>
      </w:r>
      <w:r w:rsidRPr="005E1078">
        <w:rPr>
          <w:sz w:val="28"/>
          <w:szCs w:val="28"/>
        </w:rPr>
        <w:t xml:space="preserve">] </w:t>
      </w:r>
      <w:r>
        <w:rPr>
          <w:sz w:val="28"/>
          <w:szCs w:val="28"/>
          <w:lang w:val="en-US"/>
        </w:rPr>
        <w:t>URL</w:t>
      </w:r>
      <w:r w:rsidRPr="005E1078">
        <w:rPr>
          <w:sz w:val="28"/>
          <w:szCs w:val="28"/>
        </w:rPr>
        <w:t xml:space="preserve">: </w:t>
      </w:r>
      <w:r w:rsidRPr="005E1078">
        <w:rPr>
          <w:sz w:val="28"/>
          <w:szCs w:val="28"/>
          <w:lang w:val="en-US"/>
        </w:rPr>
        <w:t>https</w:t>
      </w:r>
      <w:r w:rsidRPr="005E1078">
        <w:rPr>
          <w:sz w:val="28"/>
          <w:szCs w:val="28"/>
        </w:rPr>
        <w:t>://</w:t>
      </w:r>
      <w:r w:rsidRPr="005E1078">
        <w:rPr>
          <w:sz w:val="28"/>
          <w:szCs w:val="28"/>
          <w:lang w:val="en-US"/>
        </w:rPr>
        <w:t>cs</w:t>
      </w:r>
      <w:r w:rsidRPr="005E1078">
        <w:rPr>
          <w:sz w:val="28"/>
          <w:szCs w:val="28"/>
        </w:rPr>
        <w:t>224</w:t>
      </w:r>
      <w:r w:rsidRPr="005E1078">
        <w:rPr>
          <w:sz w:val="28"/>
          <w:szCs w:val="28"/>
          <w:lang w:val="en-US"/>
        </w:rPr>
        <w:t>d</w:t>
      </w:r>
      <w:r w:rsidRPr="005E1078">
        <w:rPr>
          <w:sz w:val="28"/>
          <w:szCs w:val="28"/>
        </w:rPr>
        <w:t>.</w:t>
      </w:r>
      <w:proofErr w:type="spellStart"/>
      <w:r w:rsidRPr="005E1078">
        <w:rPr>
          <w:sz w:val="28"/>
          <w:szCs w:val="28"/>
          <w:lang w:val="en-US"/>
        </w:rPr>
        <w:t>stanford</w:t>
      </w:r>
      <w:proofErr w:type="spellEnd"/>
      <w:r w:rsidRPr="005E1078">
        <w:rPr>
          <w:sz w:val="28"/>
          <w:szCs w:val="28"/>
        </w:rPr>
        <w:t>.</w:t>
      </w:r>
      <w:proofErr w:type="spellStart"/>
      <w:r w:rsidRPr="005E1078">
        <w:rPr>
          <w:sz w:val="28"/>
          <w:szCs w:val="28"/>
          <w:lang w:val="en-US"/>
        </w:rPr>
        <w:t>edu</w:t>
      </w:r>
      <w:proofErr w:type="spellEnd"/>
      <w:r w:rsidRPr="005E1078">
        <w:rPr>
          <w:sz w:val="28"/>
          <w:szCs w:val="28"/>
        </w:rPr>
        <w:t>/</w:t>
      </w:r>
      <w:r w:rsidRPr="005E1078">
        <w:rPr>
          <w:sz w:val="28"/>
          <w:szCs w:val="28"/>
          <w:lang w:val="en-US"/>
        </w:rPr>
        <w:t>reports</w:t>
      </w:r>
      <w:r w:rsidRPr="005E1078">
        <w:rPr>
          <w:sz w:val="28"/>
          <w:szCs w:val="28"/>
        </w:rPr>
        <w:t>/</w:t>
      </w:r>
      <w:proofErr w:type="spellStart"/>
      <w:r w:rsidRPr="005E1078">
        <w:rPr>
          <w:sz w:val="28"/>
          <w:szCs w:val="28"/>
          <w:lang w:val="en-US"/>
        </w:rPr>
        <w:t>NayebiAran</w:t>
      </w:r>
      <w:proofErr w:type="spellEnd"/>
      <w:r w:rsidRPr="005E1078">
        <w:rPr>
          <w:sz w:val="28"/>
          <w:szCs w:val="28"/>
        </w:rPr>
        <w:t>.</w:t>
      </w:r>
      <w:r w:rsidRPr="005E1078">
        <w:rPr>
          <w:sz w:val="28"/>
          <w:szCs w:val="28"/>
          <w:lang w:val="en-US"/>
        </w:rPr>
        <w:t>pdf</w:t>
      </w:r>
      <w:r w:rsidRPr="00A640E1">
        <w:rPr>
          <w:sz w:val="28"/>
          <w:szCs w:val="28"/>
        </w:rPr>
        <w:t xml:space="preserve"> (</w:t>
      </w:r>
      <w:r>
        <w:rPr>
          <w:sz w:val="28"/>
          <w:szCs w:val="28"/>
        </w:rPr>
        <w:t>дата обращения: 15.01.2024 г.</w:t>
      </w:r>
      <w:r w:rsidRPr="00A640E1">
        <w:rPr>
          <w:sz w:val="28"/>
          <w:szCs w:val="28"/>
        </w:rPr>
        <w:t>)</w:t>
      </w:r>
      <w:bookmarkEnd w:id="490"/>
      <w:r>
        <w:rPr>
          <w:sz w:val="28"/>
          <w:szCs w:val="28"/>
        </w:rPr>
        <w:t>.</w:t>
      </w:r>
    </w:p>
    <w:p w14:paraId="5CFB2A37" w14:textId="77777777" w:rsidR="005D74D4" w:rsidRPr="0010045E" w:rsidRDefault="005D74D4" w:rsidP="005D74D4">
      <w:pPr>
        <w:pStyle w:val="ListParagraph"/>
        <w:numPr>
          <w:ilvl w:val="0"/>
          <w:numId w:val="6"/>
        </w:numPr>
        <w:tabs>
          <w:tab w:val="clear" w:pos="757"/>
          <w:tab w:val="left" w:pos="1134"/>
        </w:tabs>
        <w:spacing w:line="360" w:lineRule="auto"/>
        <w:ind w:firstLine="709"/>
        <w:rPr>
          <w:sz w:val="28"/>
          <w:szCs w:val="28"/>
          <w:lang w:val="en-US"/>
        </w:rPr>
      </w:pPr>
      <w:bookmarkStart w:id="492" w:name="_Ref26107577"/>
      <w:bookmarkEnd w:id="491"/>
      <w:r w:rsidRPr="005E1078">
        <w:rPr>
          <w:sz w:val="28"/>
          <w:szCs w:val="28"/>
          <w:lang w:val="en-US"/>
        </w:rPr>
        <w:t>Mangal</w:t>
      </w:r>
      <w:r>
        <w:rPr>
          <w:sz w:val="28"/>
          <w:szCs w:val="28"/>
          <w:lang w:val="en-US"/>
        </w:rPr>
        <w:t xml:space="preserve"> S., </w:t>
      </w:r>
      <w:proofErr w:type="spellStart"/>
      <w:r w:rsidRPr="005E1078">
        <w:rPr>
          <w:sz w:val="28"/>
          <w:szCs w:val="28"/>
          <w:lang w:val="en-US"/>
        </w:rPr>
        <w:t>Modak</w:t>
      </w:r>
      <w:proofErr w:type="spellEnd"/>
      <w:r>
        <w:rPr>
          <w:sz w:val="28"/>
          <w:szCs w:val="28"/>
          <w:lang w:val="en-US"/>
        </w:rPr>
        <w:t xml:space="preserve"> R., </w:t>
      </w:r>
      <w:r w:rsidRPr="005E1078">
        <w:rPr>
          <w:sz w:val="28"/>
          <w:szCs w:val="28"/>
          <w:lang w:val="en-US"/>
        </w:rPr>
        <w:t>Joshi</w:t>
      </w:r>
      <w:r>
        <w:rPr>
          <w:sz w:val="28"/>
          <w:szCs w:val="28"/>
          <w:lang w:val="en-US"/>
        </w:rPr>
        <w:t xml:space="preserve"> P. </w:t>
      </w:r>
      <w:r w:rsidRPr="005E1078">
        <w:rPr>
          <w:sz w:val="28"/>
          <w:szCs w:val="28"/>
          <w:lang w:val="en-US"/>
        </w:rPr>
        <w:t>LSTM Based Music Generation System</w:t>
      </w:r>
      <w:r>
        <w:rPr>
          <w:sz w:val="28"/>
          <w:szCs w:val="28"/>
          <w:lang w:val="en-US"/>
        </w:rPr>
        <w:t xml:space="preserve">. // </w:t>
      </w:r>
      <w:proofErr w:type="spellStart"/>
      <w:r>
        <w:rPr>
          <w:sz w:val="28"/>
          <w:szCs w:val="28"/>
          <w:lang w:val="en-US"/>
        </w:rPr>
        <w:t>ArXiv</w:t>
      </w:r>
      <w:proofErr w:type="spellEnd"/>
      <w:r>
        <w:rPr>
          <w:sz w:val="28"/>
          <w:szCs w:val="28"/>
          <w:lang w:val="en-US"/>
        </w:rPr>
        <w:t>, 2019</w:t>
      </w:r>
      <w:r w:rsidRPr="00E80337">
        <w:rPr>
          <w:sz w:val="28"/>
          <w:szCs w:val="28"/>
          <w:lang w:val="en-US"/>
        </w:rPr>
        <w:t>.</w:t>
      </w:r>
      <w:r w:rsidRPr="00285D45">
        <w:rPr>
          <w:sz w:val="28"/>
          <w:szCs w:val="28"/>
          <w:lang w:val="en-US"/>
        </w:rPr>
        <w:t xml:space="preserve"> </w:t>
      </w:r>
      <w:r>
        <w:rPr>
          <w:sz w:val="28"/>
          <w:szCs w:val="28"/>
          <w:lang w:val="en-US"/>
        </w:rPr>
        <w:t>–</w:t>
      </w:r>
      <w:r w:rsidRPr="00285D45">
        <w:rPr>
          <w:sz w:val="28"/>
          <w:szCs w:val="28"/>
          <w:lang w:val="en-US"/>
        </w:rPr>
        <w:t xml:space="preserve"> 6</w:t>
      </w:r>
      <w:r>
        <w:rPr>
          <w:sz w:val="28"/>
          <w:szCs w:val="28"/>
          <w:lang w:val="en-US"/>
        </w:rPr>
        <w:t xml:space="preserve"> p.</w:t>
      </w:r>
    </w:p>
    <w:p w14:paraId="2A8F78FE" w14:textId="77777777" w:rsidR="005D74D4" w:rsidRDefault="005D74D4" w:rsidP="005D74D4">
      <w:pPr>
        <w:pStyle w:val="ListParagraph"/>
        <w:numPr>
          <w:ilvl w:val="0"/>
          <w:numId w:val="6"/>
        </w:numPr>
        <w:tabs>
          <w:tab w:val="clear" w:pos="757"/>
          <w:tab w:val="left" w:pos="1134"/>
        </w:tabs>
        <w:spacing w:line="360" w:lineRule="auto"/>
        <w:ind w:firstLine="709"/>
        <w:rPr>
          <w:sz w:val="28"/>
          <w:szCs w:val="28"/>
          <w:lang w:val="en-US"/>
        </w:rPr>
      </w:pPr>
      <w:r w:rsidRPr="00E80337">
        <w:rPr>
          <w:sz w:val="28"/>
          <w:szCs w:val="28"/>
          <w:lang w:val="en-US"/>
        </w:rPr>
        <w:t xml:space="preserve">Vaswani, A., </w:t>
      </w:r>
      <w:proofErr w:type="spellStart"/>
      <w:r w:rsidRPr="00E80337">
        <w:rPr>
          <w:sz w:val="28"/>
          <w:szCs w:val="28"/>
          <w:lang w:val="en-US"/>
        </w:rPr>
        <w:t>Shazeer</w:t>
      </w:r>
      <w:proofErr w:type="spellEnd"/>
      <w:r w:rsidRPr="00E80337">
        <w:rPr>
          <w:sz w:val="28"/>
          <w:szCs w:val="28"/>
          <w:lang w:val="en-US"/>
        </w:rPr>
        <w:t xml:space="preserve">, N.M., Parmar, N., </w:t>
      </w:r>
      <w:proofErr w:type="spellStart"/>
      <w:r w:rsidRPr="00E80337">
        <w:rPr>
          <w:sz w:val="28"/>
          <w:szCs w:val="28"/>
          <w:lang w:val="en-US"/>
        </w:rPr>
        <w:t>Uszkoreit</w:t>
      </w:r>
      <w:proofErr w:type="spellEnd"/>
      <w:r w:rsidRPr="00E80337">
        <w:rPr>
          <w:sz w:val="28"/>
          <w:szCs w:val="28"/>
          <w:lang w:val="en-US"/>
        </w:rPr>
        <w:t>, J., Jones, L.,</w:t>
      </w:r>
      <w:r>
        <w:rPr>
          <w:sz w:val="28"/>
          <w:szCs w:val="28"/>
          <w:lang w:val="en-US"/>
        </w:rPr>
        <w:t xml:space="preserve"> Gomez, </w:t>
      </w:r>
      <w:r w:rsidRPr="00E80337">
        <w:rPr>
          <w:sz w:val="28"/>
          <w:szCs w:val="28"/>
          <w:lang w:val="en-US"/>
        </w:rPr>
        <w:t xml:space="preserve">A.N., Kaiser, L., </w:t>
      </w:r>
      <w:proofErr w:type="spellStart"/>
      <w:r w:rsidRPr="00E80337">
        <w:rPr>
          <w:sz w:val="28"/>
          <w:szCs w:val="28"/>
          <w:lang w:val="en-US"/>
        </w:rPr>
        <w:t>Polosukhin</w:t>
      </w:r>
      <w:proofErr w:type="spellEnd"/>
      <w:r w:rsidRPr="00E80337">
        <w:rPr>
          <w:sz w:val="28"/>
          <w:szCs w:val="28"/>
          <w:lang w:val="en-US"/>
        </w:rPr>
        <w:t xml:space="preserve">, I. Attention is All you Need. // </w:t>
      </w:r>
      <w:proofErr w:type="spellStart"/>
      <w:r w:rsidRPr="00E80337">
        <w:rPr>
          <w:sz w:val="28"/>
          <w:szCs w:val="28"/>
          <w:lang w:val="en-US"/>
        </w:rPr>
        <w:t>ArXiv</w:t>
      </w:r>
      <w:proofErr w:type="spellEnd"/>
      <w:r>
        <w:rPr>
          <w:sz w:val="28"/>
          <w:szCs w:val="28"/>
          <w:lang w:val="en-US"/>
        </w:rPr>
        <w:t>, 2017</w:t>
      </w:r>
      <w:r w:rsidRPr="00E80337">
        <w:rPr>
          <w:sz w:val="28"/>
          <w:szCs w:val="28"/>
          <w:lang w:val="en-US"/>
        </w:rPr>
        <w:t>.</w:t>
      </w:r>
      <w:r>
        <w:rPr>
          <w:sz w:val="28"/>
          <w:szCs w:val="28"/>
          <w:lang w:val="en-US"/>
        </w:rPr>
        <w:t xml:space="preserve"> – 15 p.</w:t>
      </w:r>
    </w:p>
    <w:p w14:paraId="5D216929" w14:textId="77777777" w:rsidR="005D74D4" w:rsidRPr="000471B0" w:rsidRDefault="005D74D4" w:rsidP="005D74D4">
      <w:pPr>
        <w:numPr>
          <w:ilvl w:val="0"/>
          <w:numId w:val="6"/>
        </w:numPr>
        <w:tabs>
          <w:tab w:val="left" w:pos="1134"/>
          <w:tab w:val="left" w:pos="1276"/>
        </w:tabs>
        <w:spacing w:line="360" w:lineRule="auto"/>
        <w:ind w:firstLine="709"/>
        <w:rPr>
          <w:sz w:val="28"/>
          <w:szCs w:val="28"/>
        </w:rPr>
      </w:pPr>
      <w:r w:rsidRPr="008278E8">
        <w:rPr>
          <w:sz w:val="28"/>
          <w:szCs w:val="28"/>
        </w:rPr>
        <w:t xml:space="preserve">Тимаков К. А. Сравнение актуальных языковых моделей Google </w:t>
      </w:r>
      <w:proofErr w:type="spellStart"/>
      <w:r w:rsidRPr="008278E8">
        <w:rPr>
          <w:sz w:val="28"/>
          <w:szCs w:val="28"/>
        </w:rPr>
        <w:t>Bard</w:t>
      </w:r>
      <w:proofErr w:type="spellEnd"/>
      <w:r w:rsidRPr="008278E8">
        <w:rPr>
          <w:sz w:val="28"/>
          <w:szCs w:val="28"/>
        </w:rPr>
        <w:t xml:space="preserve"> и </w:t>
      </w:r>
      <w:proofErr w:type="spellStart"/>
      <w:r w:rsidRPr="008278E8">
        <w:rPr>
          <w:sz w:val="28"/>
          <w:szCs w:val="28"/>
        </w:rPr>
        <w:t>ChatGPT</w:t>
      </w:r>
      <w:proofErr w:type="spellEnd"/>
      <w:r>
        <w:rPr>
          <w:sz w:val="28"/>
          <w:szCs w:val="28"/>
        </w:rPr>
        <w:t>.</w:t>
      </w:r>
      <w:r w:rsidRPr="008278E8">
        <w:rPr>
          <w:sz w:val="28"/>
          <w:szCs w:val="28"/>
        </w:rPr>
        <w:t xml:space="preserve"> //</w:t>
      </w:r>
      <w:r>
        <w:rPr>
          <w:sz w:val="28"/>
          <w:szCs w:val="28"/>
        </w:rPr>
        <w:t xml:space="preserve"> </w:t>
      </w:r>
      <w:r w:rsidRPr="008278E8">
        <w:rPr>
          <w:sz w:val="28"/>
          <w:szCs w:val="28"/>
        </w:rPr>
        <w:t xml:space="preserve">Современные стратегии и цифровые трансформации устойчивого развития общества, </w:t>
      </w:r>
      <w:r>
        <w:rPr>
          <w:sz w:val="28"/>
          <w:szCs w:val="28"/>
        </w:rPr>
        <w:t>образования и науки. – 2023. – с</w:t>
      </w:r>
      <w:r w:rsidRPr="008278E8">
        <w:rPr>
          <w:sz w:val="28"/>
          <w:szCs w:val="28"/>
        </w:rPr>
        <w:t xml:space="preserve">. </w:t>
      </w:r>
      <w:proofErr w:type="gramStart"/>
      <w:r w:rsidRPr="008278E8">
        <w:rPr>
          <w:sz w:val="28"/>
          <w:szCs w:val="28"/>
        </w:rPr>
        <w:t>168-171</w:t>
      </w:r>
      <w:proofErr w:type="gramEnd"/>
      <w:r w:rsidRPr="008278E8">
        <w:rPr>
          <w:sz w:val="28"/>
          <w:szCs w:val="28"/>
        </w:rPr>
        <w:t>.</w:t>
      </w:r>
    </w:p>
    <w:p w14:paraId="65CC2F45" w14:textId="77777777" w:rsidR="005D74D4" w:rsidRPr="00B43D12" w:rsidRDefault="005D74D4" w:rsidP="005D74D4">
      <w:pPr>
        <w:pStyle w:val="ListParagraph"/>
        <w:numPr>
          <w:ilvl w:val="0"/>
          <w:numId w:val="6"/>
        </w:numPr>
        <w:tabs>
          <w:tab w:val="clear" w:pos="757"/>
          <w:tab w:val="left" w:pos="1134"/>
        </w:tabs>
        <w:spacing w:line="360" w:lineRule="auto"/>
        <w:ind w:firstLine="709"/>
        <w:rPr>
          <w:sz w:val="28"/>
          <w:szCs w:val="28"/>
        </w:rPr>
      </w:pPr>
      <w:bookmarkStart w:id="493" w:name="_Ref35233568"/>
      <w:bookmarkEnd w:id="492"/>
      <w:r w:rsidRPr="00E80337">
        <w:rPr>
          <w:sz w:val="28"/>
          <w:szCs w:val="28"/>
          <w:lang w:val="en-US"/>
        </w:rPr>
        <w:t xml:space="preserve">The MAESTRO Dataset and Wave2Midi2Wave. </w:t>
      </w:r>
      <w:r w:rsidRPr="00E80337">
        <w:rPr>
          <w:sz w:val="28"/>
          <w:szCs w:val="28"/>
        </w:rPr>
        <w:t>[</w:t>
      </w:r>
      <w:r>
        <w:rPr>
          <w:sz w:val="28"/>
          <w:szCs w:val="28"/>
        </w:rPr>
        <w:t>Электронный ресурс</w:t>
      </w:r>
      <w:r w:rsidRPr="00E80337">
        <w:rPr>
          <w:sz w:val="28"/>
          <w:szCs w:val="28"/>
        </w:rPr>
        <w:t xml:space="preserve">] </w:t>
      </w:r>
      <w:r>
        <w:rPr>
          <w:sz w:val="28"/>
          <w:szCs w:val="28"/>
          <w:lang w:val="en-US"/>
        </w:rPr>
        <w:t>URL</w:t>
      </w:r>
      <w:r w:rsidRPr="00E80337">
        <w:rPr>
          <w:sz w:val="28"/>
          <w:szCs w:val="28"/>
        </w:rPr>
        <w:t xml:space="preserve">: </w:t>
      </w:r>
      <w:r w:rsidRPr="00E80337">
        <w:rPr>
          <w:sz w:val="28"/>
          <w:szCs w:val="28"/>
          <w:lang w:val="en-US"/>
        </w:rPr>
        <w:t>https</w:t>
      </w:r>
      <w:r w:rsidRPr="00E80337">
        <w:rPr>
          <w:sz w:val="28"/>
          <w:szCs w:val="28"/>
        </w:rPr>
        <w:t>://</w:t>
      </w:r>
      <w:r w:rsidRPr="00E80337">
        <w:rPr>
          <w:sz w:val="28"/>
          <w:szCs w:val="28"/>
          <w:lang w:val="en-US"/>
        </w:rPr>
        <w:t>magenta</w:t>
      </w:r>
      <w:r w:rsidRPr="00E80337">
        <w:rPr>
          <w:sz w:val="28"/>
          <w:szCs w:val="28"/>
        </w:rPr>
        <w:t>.</w:t>
      </w:r>
      <w:proofErr w:type="spellStart"/>
      <w:r w:rsidRPr="00E80337">
        <w:rPr>
          <w:sz w:val="28"/>
          <w:szCs w:val="28"/>
          <w:lang w:val="en-US"/>
        </w:rPr>
        <w:t>tensorflow</w:t>
      </w:r>
      <w:proofErr w:type="spellEnd"/>
      <w:r w:rsidRPr="00E80337">
        <w:rPr>
          <w:sz w:val="28"/>
          <w:szCs w:val="28"/>
        </w:rPr>
        <w:t>.</w:t>
      </w:r>
      <w:r w:rsidRPr="00E80337">
        <w:rPr>
          <w:sz w:val="28"/>
          <w:szCs w:val="28"/>
          <w:lang w:val="en-US"/>
        </w:rPr>
        <w:t>org</w:t>
      </w:r>
      <w:r w:rsidRPr="00E80337">
        <w:rPr>
          <w:sz w:val="28"/>
          <w:szCs w:val="28"/>
        </w:rPr>
        <w:t>/</w:t>
      </w:r>
      <w:r w:rsidRPr="00E80337">
        <w:rPr>
          <w:sz w:val="28"/>
          <w:szCs w:val="28"/>
          <w:lang w:val="en-US"/>
        </w:rPr>
        <w:t>maestro</w:t>
      </w:r>
      <w:r w:rsidRPr="00E80337">
        <w:rPr>
          <w:sz w:val="28"/>
          <w:szCs w:val="28"/>
        </w:rPr>
        <w:t>-</w:t>
      </w:r>
      <w:r w:rsidRPr="00E80337">
        <w:rPr>
          <w:sz w:val="28"/>
          <w:szCs w:val="28"/>
          <w:lang w:val="en-US"/>
        </w:rPr>
        <w:t>wave</w:t>
      </w:r>
      <w:r w:rsidRPr="00E80337">
        <w:rPr>
          <w:sz w:val="28"/>
          <w:szCs w:val="28"/>
        </w:rPr>
        <w:t>2</w:t>
      </w:r>
      <w:r w:rsidRPr="00E80337">
        <w:rPr>
          <w:sz w:val="28"/>
          <w:szCs w:val="28"/>
          <w:lang w:val="en-US"/>
        </w:rPr>
        <w:t>midi</w:t>
      </w:r>
      <w:r w:rsidRPr="00E80337">
        <w:rPr>
          <w:sz w:val="28"/>
          <w:szCs w:val="28"/>
        </w:rPr>
        <w:t>2</w:t>
      </w:r>
      <w:r w:rsidRPr="00E80337">
        <w:rPr>
          <w:sz w:val="28"/>
          <w:szCs w:val="28"/>
          <w:lang w:val="en-US"/>
        </w:rPr>
        <w:t>wave</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 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r w:rsidRPr="00B43D12">
        <w:rPr>
          <w:rFonts w:hint="eastAsia"/>
          <w:sz w:val="28"/>
          <w:szCs w:val="28"/>
          <w:lang w:eastAsia="ja-JP"/>
        </w:rPr>
        <w:t>)</w:t>
      </w:r>
      <w:bookmarkEnd w:id="493"/>
      <w:r w:rsidRPr="00B43D12">
        <w:rPr>
          <w:sz w:val="28"/>
          <w:szCs w:val="28"/>
          <w:lang w:eastAsia="ja-JP"/>
        </w:rPr>
        <w:t>.</w:t>
      </w:r>
    </w:p>
    <w:p w14:paraId="653E610D" w14:textId="77777777" w:rsidR="005D74D4" w:rsidRDefault="005D74D4" w:rsidP="005D74D4">
      <w:pPr>
        <w:numPr>
          <w:ilvl w:val="0"/>
          <w:numId w:val="6"/>
        </w:numPr>
        <w:tabs>
          <w:tab w:val="left" w:pos="1134"/>
        </w:tabs>
        <w:spacing w:line="360" w:lineRule="auto"/>
        <w:ind w:firstLine="709"/>
        <w:rPr>
          <w:sz w:val="28"/>
          <w:szCs w:val="28"/>
          <w:lang w:val="en-US"/>
        </w:rPr>
      </w:pPr>
      <w:r w:rsidRPr="00555392">
        <w:rPr>
          <w:sz w:val="28"/>
          <w:szCs w:val="28"/>
          <w:lang w:val="en-US"/>
        </w:rPr>
        <w:t xml:space="preserve">Huang </w:t>
      </w:r>
      <w:r>
        <w:rPr>
          <w:sz w:val="28"/>
          <w:szCs w:val="28"/>
          <w:lang w:val="en-US"/>
        </w:rPr>
        <w:t>R</w:t>
      </w:r>
      <w:r w:rsidRPr="00555392">
        <w:rPr>
          <w:sz w:val="28"/>
          <w:szCs w:val="28"/>
          <w:lang w:val="en-US"/>
        </w:rPr>
        <w:t xml:space="preserve">., Li </w:t>
      </w:r>
      <w:r>
        <w:rPr>
          <w:sz w:val="28"/>
          <w:szCs w:val="28"/>
          <w:lang w:val="en-US"/>
        </w:rPr>
        <w:t>M</w:t>
      </w:r>
      <w:r w:rsidRPr="00555392">
        <w:rPr>
          <w:sz w:val="28"/>
          <w:szCs w:val="28"/>
          <w:lang w:val="en-US"/>
        </w:rPr>
        <w:t xml:space="preserve">., Yang </w:t>
      </w:r>
      <w:r>
        <w:rPr>
          <w:sz w:val="28"/>
          <w:szCs w:val="28"/>
          <w:lang w:val="en-US"/>
        </w:rPr>
        <w:t>D</w:t>
      </w:r>
      <w:r w:rsidRPr="00555392">
        <w:rPr>
          <w:sz w:val="28"/>
          <w:szCs w:val="28"/>
          <w:lang w:val="en-US"/>
        </w:rPr>
        <w:t xml:space="preserve">., Shi </w:t>
      </w:r>
      <w:r>
        <w:rPr>
          <w:sz w:val="28"/>
          <w:szCs w:val="28"/>
          <w:lang w:val="en-US"/>
        </w:rPr>
        <w:t>J</w:t>
      </w:r>
      <w:r w:rsidRPr="00555392">
        <w:rPr>
          <w:sz w:val="28"/>
          <w:szCs w:val="28"/>
          <w:lang w:val="en-US"/>
        </w:rPr>
        <w:t xml:space="preserve">., Chang </w:t>
      </w:r>
      <w:r>
        <w:rPr>
          <w:sz w:val="28"/>
          <w:szCs w:val="28"/>
          <w:lang w:val="en-US"/>
        </w:rPr>
        <w:t>X</w:t>
      </w:r>
      <w:r w:rsidRPr="00555392">
        <w:rPr>
          <w:sz w:val="28"/>
          <w:szCs w:val="28"/>
          <w:lang w:val="en-US"/>
        </w:rPr>
        <w:t>., Ye</w:t>
      </w:r>
      <w:r>
        <w:rPr>
          <w:sz w:val="28"/>
          <w:szCs w:val="28"/>
          <w:lang w:val="en-US"/>
        </w:rPr>
        <w:t xml:space="preserve"> Z., </w:t>
      </w:r>
      <w:r w:rsidRPr="00555392">
        <w:rPr>
          <w:sz w:val="28"/>
          <w:szCs w:val="28"/>
          <w:lang w:val="en-US"/>
        </w:rPr>
        <w:t>Wu</w:t>
      </w:r>
      <w:r>
        <w:rPr>
          <w:sz w:val="28"/>
          <w:szCs w:val="28"/>
          <w:lang w:val="en-US"/>
        </w:rPr>
        <w:t xml:space="preserve"> Y.,</w:t>
      </w:r>
      <w:r w:rsidRPr="00555392">
        <w:rPr>
          <w:sz w:val="28"/>
          <w:szCs w:val="28"/>
          <w:lang w:val="en-US"/>
        </w:rPr>
        <w:t xml:space="preserve"> Hong</w:t>
      </w:r>
      <w:r>
        <w:rPr>
          <w:sz w:val="28"/>
          <w:szCs w:val="28"/>
          <w:lang w:val="en-US"/>
        </w:rPr>
        <w:t xml:space="preserve"> Z., </w:t>
      </w:r>
      <w:r w:rsidRPr="00555392">
        <w:rPr>
          <w:sz w:val="28"/>
          <w:szCs w:val="28"/>
          <w:lang w:val="en-US"/>
        </w:rPr>
        <w:t>Huang</w:t>
      </w:r>
      <w:r>
        <w:rPr>
          <w:sz w:val="28"/>
          <w:szCs w:val="28"/>
          <w:lang w:val="en-US"/>
        </w:rPr>
        <w:t xml:space="preserve"> J., </w:t>
      </w:r>
      <w:r w:rsidRPr="00555392">
        <w:rPr>
          <w:sz w:val="28"/>
          <w:szCs w:val="28"/>
          <w:lang w:val="en-US"/>
        </w:rPr>
        <w:t>Liu</w:t>
      </w:r>
      <w:r>
        <w:rPr>
          <w:sz w:val="28"/>
          <w:szCs w:val="28"/>
          <w:lang w:val="en-US"/>
        </w:rPr>
        <w:t xml:space="preserve"> J., </w:t>
      </w:r>
      <w:r w:rsidRPr="00555392">
        <w:rPr>
          <w:sz w:val="28"/>
          <w:szCs w:val="28"/>
          <w:lang w:val="en-US"/>
        </w:rPr>
        <w:t>Ren</w:t>
      </w:r>
      <w:r>
        <w:rPr>
          <w:sz w:val="28"/>
          <w:szCs w:val="28"/>
          <w:lang w:val="en-US"/>
        </w:rPr>
        <w:t xml:space="preserve"> Y., </w:t>
      </w:r>
      <w:r w:rsidRPr="00555392">
        <w:rPr>
          <w:sz w:val="28"/>
          <w:szCs w:val="28"/>
          <w:lang w:val="en-US"/>
        </w:rPr>
        <w:t>Zhao</w:t>
      </w:r>
      <w:r>
        <w:rPr>
          <w:sz w:val="28"/>
          <w:szCs w:val="28"/>
          <w:lang w:val="en-US"/>
        </w:rPr>
        <w:t xml:space="preserve"> Z., </w:t>
      </w:r>
      <w:r w:rsidRPr="00555392">
        <w:rPr>
          <w:sz w:val="28"/>
          <w:szCs w:val="28"/>
          <w:lang w:val="en-US"/>
        </w:rPr>
        <w:t>Watanabe</w:t>
      </w:r>
      <w:r>
        <w:rPr>
          <w:sz w:val="28"/>
          <w:szCs w:val="28"/>
          <w:lang w:val="en-US"/>
        </w:rPr>
        <w:t xml:space="preserve"> S</w:t>
      </w:r>
      <w:r w:rsidRPr="00555392">
        <w:rPr>
          <w:sz w:val="28"/>
          <w:szCs w:val="28"/>
          <w:lang w:val="en-US"/>
        </w:rPr>
        <w:t xml:space="preserve">. </w:t>
      </w:r>
      <w:proofErr w:type="spellStart"/>
      <w:r w:rsidRPr="00E80337">
        <w:rPr>
          <w:sz w:val="28"/>
          <w:szCs w:val="28"/>
          <w:lang w:val="en-US"/>
        </w:rPr>
        <w:t>Audiogpt</w:t>
      </w:r>
      <w:proofErr w:type="spellEnd"/>
      <w:r w:rsidRPr="00E80337">
        <w:rPr>
          <w:sz w:val="28"/>
          <w:szCs w:val="28"/>
          <w:lang w:val="en-US"/>
        </w:rPr>
        <w:t>: Understanding and generating speech, music, sound, and</w:t>
      </w:r>
      <w:r>
        <w:rPr>
          <w:sz w:val="28"/>
          <w:szCs w:val="28"/>
          <w:lang w:val="en-US"/>
        </w:rPr>
        <w:t xml:space="preserve"> talking head. // </w:t>
      </w:r>
      <w:proofErr w:type="spellStart"/>
      <w:r>
        <w:rPr>
          <w:sz w:val="28"/>
          <w:szCs w:val="28"/>
          <w:lang w:val="en-US"/>
        </w:rPr>
        <w:t>ArXiv</w:t>
      </w:r>
      <w:proofErr w:type="spellEnd"/>
      <w:r>
        <w:rPr>
          <w:sz w:val="28"/>
          <w:szCs w:val="28"/>
          <w:lang w:val="en-US"/>
        </w:rPr>
        <w:t>, 2023</w:t>
      </w:r>
      <w:r w:rsidRPr="000047A4">
        <w:rPr>
          <w:sz w:val="28"/>
          <w:szCs w:val="28"/>
          <w:lang w:val="en-US"/>
        </w:rPr>
        <w:t>.</w:t>
      </w:r>
      <w:r>
        <w:rPr>
          <w:sz w:val="28"/>
          <w:szCs w:val="28"/>
          <w:lang w:val="en-US"/>
        </w:rPr>
        <w:t xml:space="preserve"> – 14 p.</w:t>
      </w:r>
    </w:p>
    <w:p w14:paraId="251E1AA6" w14:textId="77777777" w:rsidR="005D74D4" w:rsidRPr="0010045E" w:rsidRDefault="005D74D4" w:rsidP="005D74D4">
      <w:pPr>
        <w:numPr>
          <w:ilvl w:val="0"/>
          <w:numId w:val="6"/>
        </w:numPr>
        <w:tabs>
          <w:tab w:val="clear" w:pos="757"/>
          <w:tab w:val="left" w:pos="1134"/>
        </w:tabs>
        <w:spacing w:line="360" w:lineRule="auto"/>
        <w:ind w:firstLine="709"/>
        <w:rPr>
          <w:sz w:val="28"/>
          <w:szCs w:val="28"/>
          <w:lang w:val="en-US"/>
        </w:rPr>
      </w:pPr>
      <w:proofErr w:type="gramStart"/>
      <w:r w:rsidRPr="000047A4">
        <w:rPr>
          <w:sz w:val="28"/>
          <w:szCs w:val="28"/>
          <w:lang w:val="en-US"/>
        </w:rPr>
        <w:t>Hao-Wen Dong</w:t>
      </w:r>
      <w:proofErr w:type="gramEnd"/>
      <w:r w:rsidRPr="000047A4">
        <w:rPr>
          <w:sz w:val="28"/>
          <w:szCs w:val="28"/>
          <w:lang w:val="en-US"/>
        </w:rPr>
        <w:t>, Wen-Yi Hsiao, Li-Chia Yang, Yi-</w:t>
      </w:r>
      <w:proofErr w:type="spellStart"/>
      <w:r w:rsidRPr="000047A4">
        <w:rPr>
          <w:sz w:val="28"/>
          <w:szCs w:val="28"/>
          <w:lang w:val="en-US"/>
        </w:rPr>
        <w:t>Hsuan</w:t>
      </w:r>
      <w:proofErr w:type="spellEnd"/>
      <w:r w:rsidRPr="000047A4">
        <w:rPr>
          <w:sz w:val="28"/>
          <w:szCs w:val="28"/>
          <w:lang w:val="en-US"/>
        </w:rPr>
        <w:t xml:space="preserve"> Yang. </w:t>
      </w:r>
      <w:proofErr w:type="spellStart"/>
      <w:r w:rsidRPr="000047A4">
        <w:rPr>
          <w:sz w:val="28"/>
          <w:szCs w:val="28"/>
          <w:lang w:val="en-US"/>
        </w:rPr>
        <w:t>MuseGAN</w:t>
      </w:r>
      <w:proofErr w:type="spellEnd"/>
      <w:r w:rsidRPr="000047A4">
        <w:rPr>
          <w:sz w:val="28"/>
          <w:szCs w:val="28"/>
          <w:lang w:val="en-US"/>
        </w:rPr>
        <w:t xml:space="preserve">: Multi-track Sequential Generative Adversarial Networks for Symbolic Music Generation and Accompaniment. // </w:t>
      </w:r>
      <w:proofErr w:type="spellStart"/>
      <w:r>
        <w:rPr>
          <w:sz w:val="28"/>
          <w:szCs w:val="28"/>
          <w:lang w:val="en-US"/>
        </w:rPr>
        <w:t>ArXiv</w:t>
      </w:r>
      <w:proofErr w:type="spellEnd"/>
      <w:r>
        <w:rPr>
          <w:sz w:val="28"/>
          <w:szCs w:val="28"/>
          <w:lang w:val="en-US"/>
        </w:rPr>
        <w:t>, 2017</w:t>
      </w:r>
      <w:r w:rsidRPr="000047A4">
        <w:rPr>
          <w:sz w:val="28"/>
          <w:szCs w:val="28"/>
          <w:lang w:val="en-US"/>
        </w:rPr>
        <w:t>.</w:t>
      </w:r>
      <w:r>
        <w:rPr>
          <w:sz w:val="28"/>
          <w:szCs w:val="28"/>
          <w:lang w:val="en-US"/>
        </w:rPr>
        <w:t xml:space="preserve"> – 13 p.</w:t>
      </w:r>
    </w:p>
    <w:p w14:paraId="0EF10D80" w14:textId="77777777" w:rsidR="005D74D4" w:rsidRDefault="005D74D4" w:rsidP="005D74D4">
      <w:pPr>
        <w:numPr>
          <w:ilvl w:val="0"/>
          <w:numId w:val="6"/>
        </w:numPr>
        <w:tabs>
          <w:tab w:val="clear" w:pos="757"/>
          <w:tab w:val="left" w:pos="1134"/>
          <w:tab w:val="left" w:pos="1276"/>
        </w:tabs>
        <w:spacing w:line="360" w:lineRule="auto"/>
        <w:ind w:firstLine="709"/>
        <w:rPr>
          <w:sz w:val="28"/>
          <w:szCs w:val="28"/>
        </w:rPr>
      </w:pPr>
      <w:r>
        <w:rPr>
          <w:sz w:val="28"/>
          <w:szCs w:val="28"/>
          <w:lang w:val="en-US"/>
        </w:rPr>
        <w:t>Lakh</w:t>
      </w:r>
      <w:r w:rsidRPr="0075275D">
        <w:rPr>
          <w:sz w:val="28"/>
          <w:szCs w:val="28"/>
        </w:rPr>
        <w:t xml:space="preserve"> </w:t>
      </w:r>
      <w:r>
        <w:rPr>
          <w:sz w:val="28"/>
          <w:szCs w:val="28"/>
          <w:lang w:val="en-US"/>
        </w:rPr>
        <w:t>MIDI</w:t>
      </w:r>
      <w:r w:rsidRPr="0075275D">
        <w:rPr>
          <w:sz w:val="28"/>
          <w:szCs w:val="28"/>
        </w:rPr>
        <w:t xml:space="preserve"> </w:t>
      </w:r>
      <w:r>
        <w:rPr>
          <w:sz w:val="28"/>
          <w:szCs w:val="28"/>
          <w:lang w:val="en-US"/>
        </w:rPr>
        <w:t>dataset</w:t>
      </w:r>
      <w:r w:rsidRPr="0075275D">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proofErr w:type="spellStart"/>
      <w:r w:rsidRPr="0075275D">
        <w:rPr>
          <w:sz w:val="28"/>
          <w:szCs w:val="28"/>
          <w:lang w:val="en-US"/>
        </w:rPr>
        <w:t>colinraffel</w:t>
      </w:r>
      <w:proofErr w:type="spellEnd"/>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proofErr w:type="spellStart"/>
      <w:r w:rsidRPr="0075275D">
        <w:rPr>
          <w:sz w:val="28"/>
          <w:szCs w:val="28"/>
          <w:lang w:val="en-US"/>
        </w:rPr>
        <w:t>lmd</w:t>
      </w:r>
      <w:proofErr w:type="spellEnd"/>
      <w:r w:rsidRPr="0075275D">
        <w:rPr>
          <w:sz w:val="28"/>
          <w:szCs w:val="28"/>
        </w:rPr>
        <w:t>/ (</w:t>
      </w:r>
      <w:r>
        <w:rPr>
          <w:sz w:val="28"/>
          <w:szCs w:val="28"/>
        </w:rPr>
        <w:t>дата обращения: 20.03.2024 г.</w:t>
      </w:r>
      <w:r w:rsidRPr="0075275D">
        <w:rPr>
          <w:sz w:val="28"/>
          <w:szCs w:val="28"/>
        </w:rPr>
        <w:t>)</w:t>
      </w:r>
      <w:r>
        <w:rPr>
          <w:sz w:val="28"/>
          <w:szCs w:val="28"/>
        </w:rPr>
        <w:t>.</w:t>
      </w:r>
    </w:p>
    <w:p w14:paraId="509FAE02" w14:textId="77777777" w:rsidR="005D74D4" w:rsidRPr="00207231" w:rsidRDefault="005D74D4" w:rsidP="005D74D4">
      <w:pPr>
        <w:numPr>
          <w:ilvl w:val="0"/>
          <w:numId w:val="6"/>
        </w:numPr>
        <w:tabs>
          <w:tab w:val="clear" w:pos="757"/>
          <w:tab w:val="left" w:pos="1134"/>
          <w:tab w:val="left" w:pos="1276"/>
        </w:tabs>
        <w:spacing w:line="360" w:lineRule="auto"/>
        <w:ind w:firstLine="709"/>
        <w:rPr>
          <w:sz w:val="28"/>
          <w:szCs w:val="28"/>
          <w:lang w:val="de-DE"/>
        </w:rPr>
      </w:pPr>
      <w:proofErr w:type="spellStart"/>
      <w:r w:rsidRPr="00207231">
        <w:rPr>
          <w:sz w:val="28"/>
          <w:szCs w:val="28"/>
          <w:lang w:val="de-DE"/>
        </w:rPr>
        <w:t>Arjovsky</w:t>
      </w:r>
      <w:proofErr w:type="spellEnd"/>
      <w:r w:rsidRPr="00207231">
        <w:rPr>
          <w:sz w:val="28"/>
          <w:szCs w:val="28"/>
          <w:lang w:val="de-DE"/>
        </w:rPr>
        <w:t xml:space="preserve"> M., </w:t>
      </w:r>
      <w:proofErr w:type="spellStart"/>
      <w:r w:rsidRPr="00207231">
        <w:rPr>
          <w:sz w:val="28"/>
          <w:szCs w:val="28"/>
          <w:lang w:val="de-DE"/>
        </w:rPr>
        <w:t>Chintala</w:t>
      </w:r>
      <w:proofErr w:type="spellEnd"/>
      <w:r w:rsidRPr="00207231">
        <w:rPr>
          <w:sz w:val="28"/>
          <w:szCs w:val="28"/>
          <w:lang w:val="de-DE"/>
        </w:rPr>
        <w:t xml:space="preserve"> S., </w:t>
      </w:r>
      <w:proofErr w:type="spellStart"/>
      <w:r w:rsidRPr="00207231">
        <w:rPr>
          <w:sz w:val="28"/>
          <w:szCs w:val="28"/>
          <w:lang w:val="de-DE"/>
        </w:rPr>
        <w:t>Bottou</w:t>
      </w:r>
      <w:proofErr w:type="spellEnd"/>
      <w:r w:rsidRPr="00207231">
        <w:rPr>
          <w:sz w:val="28"/>
          <w:szCs w:val="28"/>
          <w:lang w:val="de-DE"/>
        </w:rPr>
        <w:t xml:space="preserve"> L. Wasserstein GAN. // </w:t>
      </w:r>
      <w:proofErr w:type="spellStart"/>
      <w:r w:rsidRPr="00207231">
        <w:rPr>
          <w:sz w:val="28"/>
          <w:szCs w:val="28"/>
          <w:lang w:val="de-DE"/>
        </w:rPr>
        <w:t>arXiv</w:t>
      </w:r>
      <w:proofErr w:type="spellEnd"/>
      <w:r w:rsidRPr="00207231">
        <w:rPr>
          <w:sz w:val="28"/>
          <w:szCs w:val="28"/>
          <w:lang w:val="de-DE"/>
        </w:rPr>
        <w:t xml:space="preserve">, </w:t>
      </w:r>
      <w:r>
        <w:rPr>
          <w:sz w:val="28"/>
          <w:szCs w:val="28"/>
          <w:lang w:val="de-DE"/>
        </w:rPr>
        <w:t>2017. – </w:t>
      </w:r>
      <w:r w:rsidRPr="00207231">
        <w:rPr>
          <w:sz w:val="28"/>
          <w:szCs w:val="28"/>
          <w:lang w:val="de-DE"/>
        </w:rPr>
        <w:t>32 p.</w:t>
      </w:r>
    </w:p>
    <w:p w14:paraId="18E359A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proofErr w:type="spellStart"/>
      <w:r>
        <w:rPr>
          <w:sz w:val="28"/>
          <w:szCs w:val="28"/>
          <w:lang w:val="en-US"/>
        </w:rPr>
        <w:t>Gulrajani</w:t>
      </w:r>
      <w:proofErr w:type="spellEnd"/>
      <w:r>
        <w:rPr>
          <w:sz w:val="28"/>
          <w:szCs w:val="28"/>
          <w:lang w:val="en-US"/>
        </w:rPr>
        <w:t xml:space="preserve"> I., Ahmed F., </w:t>
      </w:r>
      <w:proofErr w:type="spellStart"/>
      <w:r>
        <w:rPr>
          <w:sz w:val="28"/>
          <w:szCs w:val="28"/>
          <w:lang w:val="en-US"/>
        </w:rPr>
        <w:t>Arjovsky</w:t>
      </w:r>
      <w:proofErr w:type="spellEnd"/>
      <w:r>
        <w:rPr>
          <w:sz w:val="28"/>
          <w:szCs w:val="28"/>
          <w:lang w:val="en-US"/>
        </w:rPr>
        <w:t xml:space="preserve"> M., Dumoulin V., Courville A. </w:t>
      </w:r>
      <w:r w:rsidRPr="007045C3">
        <w:rPr>
          <w:sz w:val="28"/>
          <w:szCs w:val="28"/>
          <w:lang w:val="en-US"/>
        </w:rPr>
        <w:t>Improved Training of Wasserstein GANs</w:t>
      </w:r>
      <w:r>
        <w:rPr>
          <w:sz w:val="28"/>
          <w:szCs w:val="28"/>
          <w:lang w:val="en-US"/>
        </w:rPr>
        <w:t xml:space="preserve">. // </w:t>
      </w:r>
      <w:proofErr w:type="spellStart"/>
      <w:r>
        <w:rPr>
          <w:sz w:val="28"/>
          <w:szCs w:val="28"/>
          <w:lang w:val="en-US"/>
        </w:rPr>
        <w:t>arXiv</w:t>
      </w:r>
      <w:proofErr w:type="spellEnd"/>
      <w:r>
        <w:rPr>
          <w:sz w:val="28"/>
          <w:szCs w:val="28"/>
          <w:lang w:val="en-US"/>
        </w:rPr>
        <w:t>, 2017. – 20 p.</w:t>
      </w:r>
    </w:p>
    <w:p w14:paraId="64F2DD64" w14:textId="77777777" w:rsidR="005D74D4" w:rsidRDefault="005D74D4" w:rsidP="005D74D4">
      <w:pPr>
        <w:numPr>
          <w:ilvl w:val="0"/>
          <w:numId w:val="6"/>
        </w:numPr>
        <w:tabs>
          <w:tab w:val="left" w:pos="1134"/>
          <w:tab w:val="left" w:pos="1276"/>
        </w:tabs>
        <w:spacing w:line="360" w:lineRule="auto"/>
        <w:ind w:firstLine="709"/>
        <w:rPr>
          <w:sz w:val="28"/>
          <w:szCs w:val="28"/>
        </w:rPr>
      </w:pPr>
      <w:proofErr w:type="spellStart"/>
      <w:r>
        <w:rPr>
          <w:sz w:val="28"/>
          <w:szCs w:val="28"/>
          <w:lang w:val="en-US"/>
        </w:rPr>
        <w:t>SQLAlchemy</w:t>
      </w:r>
      <w:proofErr w:type="spellEnd"/>
      <w:r w:rsidRPr="006753C0">
        <w:rPr>
          <w:sz w:val="28"/>
          <w:szCs w:val="28"/>
        </w:rPr>
        <w:t xml:space="preserve"> 2.0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proofErr w:type="spellStart"/>
      <w:r w:rsidRPr="0075275D">
        <w:rPr>
          <w:sz w:val="28"/>
          <w:szCs w:val="28"/>
          <w:lang w:val="en-US"/>
        </w:rPr>
        <w:t>colinraffel</w:t>
      </w:r>
      <w:proofErr w:type="spellEnd"/>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proofErr w:type="spellStart"/>
      <w:r w:rsidRPr="0075275D">
        <w:rPr>
          <w:sz w:val="28"/>
          <w:szCs w:val="28"/>
          <w:lang w:val="en-US"/>
        </w:rPr>
        <w:t>lmd</w:t>
      </w:r>
      <w:proofErr w:type="spellEnd"/>
      <w:r w:rsidRPr="0075275D">
        <w:rPr>
          <w:sz w:val="28"/>
          <w:szCs w:val="28"/>
        </w:rPr>
        <w:t>/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42425FC"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proofErr w:type="spellStart"/>
      <w:r>
        <w:rPr>
          <w:sz w:val="28"/>
          <w:szCs w:val="28"/>
          <w:lang w:val="en-US"/>
        </w:rPr>
        <w:lastRenderedPageBreak/>
        <w:t>Tensorflow</w:t>
      </w:r>
      <w:proofErr w:type="spellEnd"/>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Pr>
          <w:sz w:val="28"/>
          <w:szCs w:val="28"/>
        </w:rPr>
        <w:t xml:space="preserve"> </w:t>
      </w:r>
      <w:r w:rsidRPr="006753C0">
        <w:rPr>
          <w:sz w:val="28"/>
          <w:szCs w:val="28"/>
        </w:rPr>
        <w:t>https://www.tensorflow.org/</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09D21A87"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Music</w:t>
      </w:r>
      <w:r w:rsidRPr="006407EA">
        <w:rPr>
          <w:sz w:val="28"/>
          <w:szCs w:val="28"/>
        </w:rPr>
        <w:t>21</w:t>
      </w:r>
      <w:r w:rsidRPr="006753C0">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web</w:t>
      </w:r>
      <w:r w:rsidRPr="006753C0">
        <w:rPr>
          <w:sz w:val="28"/>
          <w:szCs w:val="28"/>
        </w:rPr>
        <w:t>.</w:t>
      </w:r>
      <w:proofErr w:type="spellStart"/>
      <w:r w:rsidRPr="006753C0">
        <w:rPr>
          <w:sz w:val="28"/>
          <w:szCs w:val="28"/>
          <w:lang w:val="en-US"/>
        </w:rPr>
        <w:t>mit</w:t>
      </w:r>
      <w:proofErr w:type="spellEnd"/>
      <w:r w:rsidRPr="006753C0">
        <w:rPr>
          <w:sz w:val="28"/>
          <w:szCs w:val="28"/>
        </w:rPr>
        <w:t>.</w:t>
      </w:r>
      <w:proofErr w:type="spellStart"/>
      <w:r w:rsidRPr="006753C0">
        <w:rPr>
          <w:sz w:val="28"/>
          <w:szCs w:val="28"/>
          <w:lang w:val="en-US"/>
        </w:rPr>
        <w:t>edu</w:t>
      </w:r>
      <w:proofErr w:type="spellEnd"/>
      <w:r w:rsidRPr="006753C0">
        <w:rPr>
          <w:sz w:val="28"/>
          <w:szCs w:val="28"/>
        </w:rPr>
        <w:t>/</w:t>
      </w:r>
      <w:r w:rsidRPr="006753C0">
        <w:rPr>
          <w:sz w:val="28"/>
          <w:szCs w:val="28"/>
          <w:lang w:val="en-US"/>
        </w:rPr>
        <w:t>music</w:t>
      </w:r>
      <w:r w:rsidRPr="006753C0">
        <w:rPr>
          <w:sz w:val="28"/>
          <w:szCs w:val="28"/>
        </w:rPr>
        <w:t>21/</w:t>
      </w:r>
      <w:r w:rsidRPr="006753C0">
        <w:rPr>
          <w:sz w:val="28"/>
          <w:szCs w:val="28"/>
          <w:lang w:val="en-US"/>
        </w:rPr>
        <w:t>doc</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C5068AF"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Flask</w:t>
      </w:r>
      <w:r>
        <w:rPr>
          <w:sz w:val="28"/>
          <w:szCs w:val="28"/>
        </w:rPr>
        <w:t xml:space="preserve"> </w:t>
      </w:r>
      <w:proofErr w:type="spellStart"/>
      <w:r>
        <w:rPr>
          <w:sz w:val="28"/>
          <w:szCs w:val="28"/>
        </w:rPr>
        <w:t>documentation</w:t>
      </w:r>
      <w:proofErr w:type="spellEnd"/>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flask</w:t>
      </w:r>
      <w:r w:rsidRPr="006753C0">
        <w:rPr>
          <w:sz w:val="28"/>
          <w:szCs w:val="28"/>
        </w:rPr>
        <w:t>.</w:t>
      </w:r>
      <w:proofErr w:type="spellStart"/>
      <w:r w:rsidRPr="006753C0">
        <w:rPr>
          <w:sz w:val="28"/>
          <w:szCs w:val="28"/>
          <w:lang w:val="en-US"/>
        </w:rPr>
        <w:t>palletsprojects</w:t>
      </w:r>
      <w:proofErr w:type="spellEnd"/>
      <w:r w:rsidRPr="006753C0">
        <w:rPr>
          <w:sz w:val="28"/>
          <w:szCs w:val="28"/>
        </w:rPr>
        <w:t>.</w:t>
      </w:r>
      <w:r w:rsidRPr="006753C0">
        <w:rPr>
          <w:sz w:val="28"/>
          <w:szCs w:val="28"/>
          <w:lang w:val="en-US"/>
        </w:rPr>
        <w:t>com</w:t>
      </w:r>
      <w:r w:rsidRPr="006753C0">
        <w:rPr>
          <w:sz w:val="28"/>
          <w:szCs w:val="28"/>
        </w:rPr>
        <w:t>/</w:t>
      </w:r>
      <w:proofErr w:type="spellStart"/>
      <w:r w:rsidRPr="006753C0">
        <w:rPr>
          <w:sz w:val="28"/>
          <w:szCs w:val="28"/>
          <w:lang w:val="en-US"/>
        </w:rPr>
        <w:t>en</w:t>
      </w:r>
      <w:proofErr w:type="spellEnd"/>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13CCF1E5"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proofErr w:type="spellStart"/>
      <w:r>
        <w:rPr>
          <w:sz w:val="28"/>
          <w:szCs w:val="28"/>
          <w:lang w:val="en-US"/>
        </w:rPr>
        <w:t>Werkzeug</w:t>
      </w:r>
      <w:proofErr w:type="spellEnd"/>
      <w:r w:rsidRPr="006407EA">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proofErr w:type="spellStart"/>
      <w:r w:rsidRPr="006753C0">
        <w:rPr>
          <w:sz w:val="28"/>
          <w:szCs w:val="28"/>
          <w:lang w:val="en-US"/>
        </w:rPr>
        <w:t>werkzeug</w:t>
      </w:r>
      <w:proofErr w:type="spellEnd"/>
      <w:r w:rsidRPr="006753C0">
        <w:rPr>
          <w:sz w:val="28"/>
          <w:szCs w:val="28"/>
        </w:rPr>
        <w:t>.</w:t>
      </w:r>
      <w:proofErr w:type="spellStart"/>
      <w:r w:rsidRPr="006753C0">
        <w:rPr>
          <w:sz w:val="28"/>
          <w:szCs w:val="28"/>
          <w:lang w:val="en-US"/>
        </w:rPr>
        <w:t>palletsprojects</w:t>
      </w:r>
      <w:proofErr w:type="spellEnd"/>
      <w:r w:rsidRPr="006753C0">
        <w:rPr>
          <w:sz w:val="28"/>
          <w:szCs w:val="28"/>
        </w:rPr>
        <w:t>.</w:t>
      </w:r>
      <w:r w:rsidRPr="006753C0">
        <w:rPr>
          <w:sz w:val="28"/>
          <w:szCs w:val="28"/>
          <w:lang w:val="en-US"/>
        </w:rPr>
        <w:t>com</w:t>
      </w:r>
      <w:r w:rsidRPr="006753C0">
        <w:rPr>
          <w:sz w:val="28"/>
          <w:szCs w:val="28"/>
        </w:rPr>
        <w:t>/</w:t>
      </w:r>
      <w:proofErr w:type="spellStart"/>
      <w:r w:rsidRPr="006753C0">
        <w:rPr>
          <w:sz w:val="28"/>
          <w:szCs w:val="28"/>
          <w:lang w:val="en-US"/>
        </w:rPr>
        <w:t>en</w:t>
      </w:r>
      <w:proofErr w:type="spellEnd"/>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38689C62" w14:textId="77777777" w:rsidR="005D74D4" w:rsidRPr="006753C0" w:rsidRDefault="005D74D4" w:rsidP="005D74D4">
      <w:pPr>
        <w:rPr>
          <w:sz w:val="28"/>
          <w:szCs w:val="28"/>
        </w:rPr>
      </w:pPr>
      <w:r w:rsidRPr="006753C0">
        <w:rPr>
          <w:sz w:val="28"/>
          <w:szCs w:val="28"/>
        </w:rPr>
        <w:br w:type="page"/>
      </w:r>
    </w:p>
    <w:p w14:paraId="20442C4D" w14:textId="77777777" w:rsidR="005D74D4" w:rsidRPr="000F554A" w:rsidRDefault="005D74D4" w:rsidP="005D74D4">
      <w:pPr>
        <w:pStyle w:val="Heading1"/>
        <w:spacing w:after="0" w:line="360" w:lineRule="auto"/>
        <w:rPr>
          <w:lang w:val="en-US"/>
        </w:rPr>
      </w:pPr>
      <w:bookmarkStart w:id="494" w:name="_Toc105797426"/>
      <w:bookmarkStart w:id="495" w:name="_Toc166180080"/>
      <w:r>
        <w:lastRenderedPageBreak/>
        <w:t>ПРИЛОЖЕНИ</w:t>
      </w:r>
      <w:bookmarkEnd w:id="494"/>
      <w:r>
        <w:t>Е</w:t>
      </w:r>
      <w:bookmarkEnd w:id="495"/>
    </w:p>
    <w:p w14:paraId="7264517F" w14:textId="77777777" w:rsidR="005D74D4" w:rsidRPr="000F554A" w:rsidRDefault="005D74D4" w:rsidP="005D74D4">
      <w:pPr>
        <w:pStyle w:val="Caption"/>
        <w:spacing w:after="0"/>
        <w:jc w:val="left"/>
        <w:rPr>
          <w:b w:val="0"/>
          <w:lang w:val="en-US"/>
        </w:rPr>
      </w:pPr>
      <w:bookmarkStart w:id="496" w:name="_Ref106025984"/>
      <w:bookmarkStart w:id="497" w:name="_Ref105388110"/>
      <w:r>
        <w:rPr>
          <w:b w:val="0"/>
        </w:rPr>
        <w:t>Листинг</w:t>
      </w:r>
      <w:r w:rsidRPr="00D20BB6">
        <w:rPr>
          <w:b w:val="0"/>
          <w:lang w:val="en-US"/>
        </w:rPr>
        <w:t xml:space="preserve"> </w:t>
      </w:r>
      <w:r w:rsidRPr="00520785">
        <w:rPr>
          <w:b w:val="0"/>
        </w:rPr>
        <w:fldChar w:fldCharType="begin"/>
      </w:r>
      <w:r w:rsidRPr="00056D63">
        <w:rPr>
          <w:b w:val="0"/>
          <w:lang w:val="en-US"/>
        </w:rPr>
        <w:instrText xml:space="preserve"> SEQ </w:instrText>
      </w:r>
      <w:r w:rsidRPr="00520785">
        <w:rPr>
          <w:b w:val="0"/>
        </w:rPr>
        <w:instrText>Листинг</w:instrText>
      </w:r>
      <w:r w:rsidRPr="00056D63">
        <w:rPr>
          <w:b w:val="0"/>
          <w:lang w:val="en-US"/>
        </w:rPr>
        <w:instrText xml:space="preserve"> \* ARABIC </w:instrText>
      </w:r>
      <w:r w:rsidRPr="00520785">
        <w:rPr>
          <w:b w:val="0"/>
        </w:rPr>
        <w:fldChar w:fldCharType="separate"/>
      </w:r>
      <w:r>
        <w:rPr>
          <w:b w:val="0"/>
          <w:noProof/>
          <w:lang w:val="en-US"/>
        </w:rPr>
        <w:t>1</w:t>
      </w:r>
      <w:r w:rsidRPr="00520785">
        <w:rPr>
          <w:b w:val="0"/>
        </w:rPr>
        <w:fldChar w:fldCharType="end"/>
      </w:r>
      <w:bookmarkEnd w:id="496"/>
      <w:r w:rsidRPr="00D20BB6">
        <w:rPr>
          <w:b w:val="0"/>
          <w:lang w:val="en-US"/>
        </w:rPr>
        <w:t xml:space="preserve"> – </w:t>
      </w:r>
      <w:r>
        <w:rPr>
          <w:b w:val="0"/>
        </w:rPr>
        <w:t>Метод</w:t>
      </w:r>
      <w:r w:rsidRPr="00D20BB6">
        <w:rPr>
          <w:b w:val="0"/>
          <w:lang w:val="en-US"/>
        </w:rPr>
        <w:t xml:space="preserve"> </w:t>
      </w:r>
      <w:bookmarkEnd w:id="497"/>
      <w:r>
        <w:rPr>
          <w:rFonts w:ascii="Courier New" w:hAnsi="Courier New" w:cs="Courier New"/>
          <w:b w:val="0"/>
          <w:sz w:val="24"/>
          <w:szCs w:val="24"/>
          <w:lang w:val="en-US"/>
        </w:rPr>
        <w:t>preprocess</w:t>
      </w:r>
    </w:p>
    <w:p w14:paraId="0D9778F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def </w:t>
      </w:r>
      <w:proofErr w:type="gramStart"/>
      <w:r w:rsidRPr="000F554A">
        <w:rPr>
          <w:rFonts w:ascii="Courier New" w:hAnsi="Courier New" w:cs="Courier New"/>
          <w:color w:val="000000" w:themeColor="text1"/>
          <w:lang w:val="en-US"/>
        </w:rPr>
        <w:t>preprocess(</w:t>
      </w:r>
      <w:proofErr w:type="gramEnd"/>
      <w:r w:rsidRPr="000F554A">
        <w:rPr>
          <w:rFonts w:ascii="Courier New" w:hAnsi="Courier New" w:cs="Courier New"/>
          <w:color w:val="000000" w:themeColor="text1"/>
          <w:lang w:val="en-US"/>
        </w:rPr>
        <w:t xml:space="preserve">self, </w:t>
      </w:r>
      <w:proofErr w:type="spellStart"/>
      <w:r w:rsidRPr="000F554A">
        <w:rPr>
          <w:rFonts w:ascii="Courier New" w:hAnsi="Courier New" w:cs="Courier New"/>
          <w:color w:val="000000" w:themeColor="text1"/>
          <w:lang w:val="en-US"/>
        </w:rPr>
        <w:t>n_bars</w:t>
      </w:r>
      <w:proofErr w:type="spellEnd"/>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n_tracks</w:t>
      </w:r>
      <w:proofErr w:type="spellEnd"/>
      <w:r w:rsidRPr="000F554A">
        <w:rPr>
          <w:rFonts w:ascii="Courier New" w:hAnsi="Courier New" w:cs="Courier New"/>
          <w:color w:val="000000" w:themeColor="text1"/>
          <w:lang w:val="en-US"/>
        </w:rPr>
        <w:t xml:space="preserve">=2, </w:t>
      </w:r>
      <w:proofErr w:type="spellStart"/>
      <w:r w:rsidRPr="000F554A">
        <w:rPr>
          <w:rFonts w:ascii="Courier New" w:hAnsi="Courier New" w:cs="Courier New"/>
          <w:color w:val="000000" w:themeColor="text1"/>
          <w:lang w:val="en-US"/>
        </w:rPr>
        <w:t>n_steps_per_bar</w:t>
      </w:r>
      <w:proofErr w:type="spellEnd"/>
      <w:r w:rsidRPr="000F554A">
        <w:rPr>
          <w:rFonts w:ascii="Courier New" w:hAnsi="Courier New" w:cs="Courier New"/>
          <w:color w:val="000000" w:themeColor="text1"/>
          <w:lang w:val="en-US"/>
        </w:rPr>
        <w:t>=4):</w:t>
      </w:r>
    </w:p>
    <w:p w14:paraId="0707562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 xml:space="preserve"> = 1 / </w:t>
      </w:r>
      <w:proofErr w:type="spellStart"/>
      <w:r w:rsidRPr="000F554A">
        <w:rPr>
          <w:rFonts w:ascii="Courier New" w:hAnsi="Courier New" w:cs="Courier New"/>
          <w:color w:val="000000" w:themeColor="text1"/>
          <w:lang w:val="en-US"/>
        </w:rPr>
        <w:t>n_steps_per_bar</w:t>
      </w:r>
      <w:proofErr w:type="spellEnd"/>
    </w:p>
    <w:p w14:paraId="3F80A3C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 xml:space="preserve"> = []</w:t>
      </w:r>
    </w:p>
    <w:p w14:paraId="4518F1E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files = </w:t>
      </w:r>
      <w:proofErr w:type="spellStart"/>
      <w:proofErr w:type="gramStart"/>
      <w:r w:rsidRPr="000F554A">
        <w:rPr>
          <w:rFonts w:ascii="Courier New" w:hAnsi="Courier New" w:cs="Courier New"/>
          <w:color w:val="000000" w:themeColor="text1"/>
          <w:lang w:val="en-US"/>
        </w:rPr>
        <w:t>os.listdir</w:t>
      </w:r>
      <w:proofErr w:type="spellEnd"/>
      <w:proofErr w:type="gramEnd"/>
      <w:r w:rsidRPr="000F554A">
        <w:rPr>
          <w:rFonts w:ascii="Courier New" w:hAnsi="Courier New" w:cs="Courier New"/>
          <w:color w:val="000000" w:themeColor="text1"/>
          <w:lang w:val="en-US"/>
        </w:rPr>
        <w:t>(self.__</w:t>
      </w:r>
      <w:proofErr w:type="spellStart"/>
      <w:r w:rsidRPr="000F554A">
        <w:rPr>
          <w:rFonts w:ascii="Courier New" w:hAnsi="Courier New" w:cs="Courier New"/>
          <w:color w:val="000000" w:themeColor="text1"/>
          <w:lang w:val="en-US"/>
        </w:rPr>
        <w:t>temp_path</w:t>
      </w:r>
      <w:proofErr w:type="spellEnd"/>
      <w:r w:rsidRPr="000F554A">
        <w:rPr>
          <w:rFonts w:ascii="Courier New" w:hAnsi="Courier New" w:cs="Courier New"/>
          <w:color w:val="000000" w:themeColor="text1"/>
          <w:lang w:val="en-US"/>
        </w:rPr>
        <w:t>)</w:t>
      </w:r>
    </w:p>
    <w:p w14:paraId="6905C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file in files:</w:t>
      </w:r>
    </w:p>
    <w:p w14:paraId="1EAEDD6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 = </w:t>
      </w:r>
      <w:proofErr w:type="spellStart"/>
      <w:proofErr w:type="gramStart"/>
      <w:r w:rsidRPr="000F554A">
        <w:rPr>
          <w:rFonts w:ascii="Courier New" w:hAnsi="Courier New" w:cs="Courier New"/>
          <w:color w:val="000000" w:themeColor="text1"/>
          <w:lang w:val="en-US"/>
        </w:rPr>
        <w:t>converter.parse</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os.path.join</w:t>
      </w:r>
      <w:proofErr w:type="spellEnd"/>
      <w:r w:rsidRPr="000F554A">
        <w:rPr>
          <w:rFonts w:ascii="Courier New" w:hAnsi="Courier New" w:cs="Courier New"/>
          <w:color w:val="000000" w:themeColor="text1"/>
          <w:lang w:val="en-US"/>
        </w:rPr>
        <w:t>(self.__</w:t>
      </w:r>
      <w:proofErr w:type="spellStart"/>
      <w:r w:rsidRPr="000F554A">
        <w:rPr>
          <w:rFonts w:ascii="Courier New" w:hAnsi="Courier New" w:cs="Courier New"/>
          <w:color w:val="000000" w:themeColor="text1"/>
          <w:lang w:val="en-US"/>
        </w:rPr>
        <w:t>temp_path</w:t>
      </w:r>
      <w:proofErr w:type="spellEnd"/>
      <w:r w:rsidRPr="000F554A">
        <w:rPr>
          <w:rFonts w:ascii="Courier New" w:hAnsi="Courier New" w:cs="Courier New"/>
          <w:color w:val="000000" w:themeColor="text1"/>
          <w:lang w:val="en-US"/>
        </w:rPr>
        <w:t>, file))</w:t>
      </w:r>
    </w:p>
    <w:p w14:paraId="3571781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score_matrix</w:t>
      </w:r>
      <w:proofErr w:type="spellEnd"/>
      <w:r w:rsidRPr="000F554A">
        <w:rPr>
          <w:rFonts w:ascii="Courier New" w:hAnsi="Courier New" w:cs="Courier New"/>
          <w:color w:val="000000" w:themeColor="text1"/>
          <w:lang w:val="en-US"/>
        </w:rPr>
        <w:t xml:space="preserve"> = [[] for i in range(</w:t>
      </w:r>
      <w:proofErr w:type="spellStart"/>
      <w:r w:rsidRPr="000F554A">
        <w:rPr>
          <w:rFonts w:ascii="Courier New" w:hAnsi="Courier New" w:cs="Courier New"/>
          <w:color w:val="000000" w:themeColor="text1"/>
          <w:lang w:val="en-US"/>
        </w:rPr>
        <w:t>n_tracks</w:t>
      </w:r>
      <w:proofErr w:type="spellEnd"/>
      <w:r w:rsidRPr="000F554A">
        <w:rPr>
          <w:rFonts w:ascii="Courier New" w:hAnsi="Courier New" w:cs="Courier New"/>
          <w:color w:val="000000" w:themeColor="text1"/>
          <w:lang w:val="en-US"/>
        </w:rPr>
        <w:t>)]</w:t>
      </w:r>
    </w:p>
    <w:p w14:paraId="5D17D30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 xml:space="preserve"> = 0</w:t>
      </w:r>
    </w:p>
    <w:p w14:paraId="7606BB5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 xml:space="preserve"> = False</w:t>
      </w:r>
    </w:p>
    <w:p w14:paraId="7B4E84C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 part in enumerate(score):</w:t>
      </w:r>
    </w:p>
    <w:p w14:paraId="0E487D5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0):</w:t>
      </w:r>
    </w:p>
    <w:p w14:paraId="0DFE461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continue</w:t>
      </w:r>
    </w:p>
    <w:p w14:paraId="6ED4542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w:t>
      </w:r>
      <w:proofErr w:type="spellStart"/>
      <w:r w:rsidRPr="000F554A">
        <w:rPr>
          <w:rFonts w:ascii="Courier New" w:hAnsi="Courier New" w:cs="Courier New"/>
          <w:color w:val="000000" w:themeColor="text1"/>
          <w:lang w:val="en-US"/>
        </w:rPr>
        <w:t>n_tracks</w:t>
      </w:r>
      <w:proofErr w:type="spellEnd"/>
      <w:r w:rsidRPr="000F554A">
        <w:rPr>
          <w:rFonts w:ascii="Courier New" w:hAnsi="Courier New" w:cs="Courier New"/>
          <w:color w:val="000000" w:themeColor="text1"/>
          <w:lang w:val="en-US"/>
        </w:rPr>
        <w:t xml:space="preserve"> + 1):</w:t>
      </w:r>
    </w:p>
    <w:p w14:paraId="62ADF8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break</w:t>
      </w:r>
    </w:p>
    <w:p w14:paraId="4712AD8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 0</w:t>
      </w:r>
    </w:p>
    <w:p w14:paraId="32979F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item in </w:t>
      </w:r>
      <w:proofErr w:type="spellStart"/>
      <w:proofErr w:type="gramStart"/>
      <w:r w:rsidRPr="000F554A">
        <w:rPr>
          <w:rFonts w:ascii="Courier New" w:hAnsi="Courier New" w:cs="Courier New"/>
          <w:color w:val="000000" w:themeColor="text1"/>
          <w:lang w:val="en-US"/>
        </w:rPr>
        <w:t>part.flatten</w:t>
      </w:r>
      <w:proofErr w:type="spellEnd"/>
      <w:proofErr w:type="gramEnd"/>
      <w:r w:rsidRPr="000F554A">
        <w:rPr>
          <w:rFonts w:ascii="Courier New" w:hAnsi="Courier New" w:cs="Courier New"/>
          <w:color w:val="000000" w:themeColor="text1"/>
          <w:lang w:val="en-US"/>
        </w:rPr>
        <w:t>():</w:t>
      </w:r>
    </w:p>
    <w:p w14:paraId="7DC0B0B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1 and not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w:t>
      </w:r>
    </w:p>
    <w:p w14:paraId="6447723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note.Note</w:t>
      </w:r>
      <w:proofErr w:type="spellEnd"/>
      <w:r w:rsidRPr="000F554A">
        <w:rPr>
          <w:rFonts w:ascii="Courier New" w:hAnsi="Courier New" w:cs="Courier New"/>
          <w:color w:val="000000" w:themeColor="text1"/>
          <w:lang w:val="en-US"/>
        </w:rPr>
        <w:t xml:space="preserve">) or </w:t>
      </w:r>
      <w:proofErr w:type="spell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chord.Chord</w:t>
      </w:r>
      <w:proofErr w:type="spellEnd"/>
      <w:r w:rsidRPr="000F554A">
        <w:rPr>
          <w:rFonts w:ascii="Courier New" w:hAnsi="Courier New" w:cs="Courier New"/>
          <w:color w:val="000000" w:themeColor="text1"/>
          <w:lang w:val="en-US"/>
        </w:rPr>
        <w:t>)):</w:t>
      </w:r>
    </w:p>
    <w:p w14:paraId="23F62C0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 xml:space="preserve"> = True</w:t>
      </w:r>
    </w:p>
    <w:p w14:paraId="360501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not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w:t>
      </w:r>
    </w:p>
    <w:p w14:paraId="79094C5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 xml:space="preserve"> += </w:t>
      </w:r>
      <w:proofErr w:type="spellStart"/>
      <w:proofErr w:type="gramStart"/>
      <w:r w:rsidRPr="000F554A">
        <w:rPr>
          <w:rFonts w:ascii="Courier New" w:hAnsi="Courier New" w:cs="Courier New"/>
          <w:color w:val="000000" w:themeColor="text1"/>
          <w:lang w:val="en-US"/>
        </w:rPr>
        <w:t>item.duration</w:t>
      </w:r>
      <w:proofErr w:type="gramEnd"/>
      <w:r w:rsidRPr="000F554A">
        <w:rPr>
          <w:rFonts w:ascii="Courier New" w:hAnsi="Courier New" w:cs="Courier New"/>
          <w:color w:val="000000" w:themeColor="text1"/>
          <w:lang w:val="en-US"/>
        </w:rPr>
        <w:t>.quarterLength</w:t>
      </w:r>
      <w:proofErr w:type="spellEnd"/>
    </w:p>
    <w:p w14:paraId="74C2A16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 </w:t>
      </w:r>
      <w:proofErr w:type="spellStart"/>
      <w:proofErr w:type="gramStart"/>
      <w:r w:rsidRPr="000F554A">
        <w:rPr>
          <w:rFonts w:ascii="Courier New" w:hAnsi="Courier New" w:cs="Courier New"/>
          <w:color w:val="000000" w:themeColor="text1"/>
          <w:lang w:val="en-US"/>
        </w:rPr>
        <w:t>item.duration</w:t>
      </w:r>
      <w:proofErr w:type="gramEnd"/>
      <w:r w:rsidRPr="000F554A">
        <w:rPr>
          <w:rFonts w:ascii="Courier New" w:hAnsi="Courier New" w:cs="Courier New"/>
          <w:color w:val="000000" w:themeColor="text1"/>
          <w:lang w:val="en-US"/>
        </w:rPr>
        <w:t>.quarterLength</w:t>
      </w:r>
      <w:proofErr w:type="spellEnd"/>
    </w:p>
    <w:p w14:paraId="69B62F8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r w:rsidRPr="000F554A">
        <w:rPr>
          <w:rFonts w:ascii="Courier New" w:hAnsi="Courier New" w:cs="Courier New"/>
          <w:color w:val="000000" w:themeColor="text1"/>
          <w:lang w:val="en-US"/>
        </w:rPr>
        <w:t>is_start_find</w:t>
      </w:r>
      <w:proofErr w:type="spellEnd"/>
      <w:r w:rsidRPr="000F554A">
        <w:rPr>
          <w:rFonts w:ascii="Courier New" w:hAnsi="Courier New" w:cs="Courier New"/>
          <w:color w:val="000000" w:themeColor="text1"/>
          <w:lang w:val="en-US"/>
        </w:rPr>
        <w:t>):</w:t>
      </w:r>
    </w:p>
    <w:p w14:paraId="0D4927E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note.Note</w:t>
      </w:r>
      <w:proofErr w:type="spellEnd"/>
      <w:r w:rsidRPr="000F554A">
        <w:rPr>
          <w:rFonts w:ascii="Courier New" w:hAnsi="Courier New" w:cs="Courier New"/>
          <w:color w:val="000000" w:themeColor="text1"/>
          <w:lang w:val="en-US"/>
        </w:rPr>
        <w:t xml:space="preserve">) or </w:t>
      </w:r>
      <w:proofErr w:type="spell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chord.Chord</w:t>
      </w:r>
      <w:proofErr w:type="spellEnd"/>
      <w:r w:rsidRPr="000F554A">
        <w:rPr>
          <w:rFonts w:ascii="Courier New" w:hAnsi="Courier New" w:cs="Courier New"/>
          <w:color w:val="000000" w:themeColor="text1"/>
          <w:lang w:val="en-US"/>
        </w:rPr>
        <w:t xml:space="preserve">) or </w:t>
      </w:r>
      <w:proofErr w:type="spell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note.Rest</w:t>
      </w:r>
      <w:proofErr w:type="spellEnd"/>
      <w:r w:rsidRPr="000F554A">
        <w:rPr>
          <w:rFonts w:ascii="Courier New" w:hAnsi="Courier New" w:cs="Courier New"/>
          <w:color w:val="000000" w:themeColor="text1"/>
          <w:lang w:val="en-US"/>
        </w:rPr>
        <w:t>))</w:t>
      </w:r>
    </w:p>
    <w:p w14:paraId="4A8D948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&gt;=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w:t>
      </w:r>
    </w:p>
    <w:p w14:paraId="3488BCD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w:t>
      </w:r>
      <w:proofErr w:type="spellStart"/>
      <w:r w:rsidRPr="000F554A">
        <w:rPr>
          <w:rFonts w:ascii="Courier New" w:hAnsi="Courier New" w:cs="Courier New"/>
          <w:color w:val="000000" w:themeColor="text1"/>
          <w:lang w:val="en-US"/>
        </w:rPr>
        <w:t>current_time</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melody_start_offset</w:t>
      </w:r>
      <w:proofErr w:type="spellEnd"/>
      <w:r w:rsidRPr="000F554A">
        <w:rPr>
          <w:rFonts w:ascii="Courier New" w:hAnsi="Courier New" w:cs="Courier New"/>
          <w:color w:val="000000" w:themeColor="text1"/>
          <w:lang w:val="en-US"/>
        </w:rPr>
        <w:t xml:space="preserve">) &lt; </w:t>
      </w:r>
      <w:proofErr w:type="spellStart"/>
      <w:r w:rsidRPr="000F554A">
        <w:rPr>
          <w:rFonts w:ascii="Courier New" w:hAnsi="Courier New" w:cs="Courier New"/>
          <w:color w:val="000000" w:themeColor="text1"/>
          <w:lang w:val="en-US"/>
        </w:rPr>
        <w:t>n_bars</w:t>
      </w:r>
      <w:proofErr w:type="spellEnd"/>
      <w:r w:rsidRPr="000F554A">
        <w:rPr>
          <w:rFonts w:ascii="Courier New" w:hAnsi="Courier New" w:cs="Courier New"/>
          <w:color w:val="000000" w:themeColor="text1"/>
          <w:lang w:val="en-US"/>
        </w:rPr>
        <w:t>)):</w:t>
      </w:r>
    </w:p>
    <w:p w14:paraId="7CC05E5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note.Note</w:t>
      </w:r>
      <w:proofErr w:type="spellEnd"/>
      <w:r w:rsidRPr="000F554A">
        <w:rPr>
          <w:rFonts w:ascii="Courier New" w:hAnsi="Courier New" w:cs="Courier New"/>
          <w:color w:val="000000" w:themeColor="text1"/>
          <w:lang w:val="en-US"/>
        </w:rPr>
        <w:t>)):</w:t>
      </w:r>
    </w:p>
    <w:p w14:paraId="7AF0F7B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w:t>
      </w:r>
      <w:proofErr w:type="gramStart"/>
      <w:r w:rsidRPr="000F554A">
        <w:rPr>
          <w:rFonts w:ascii="Courier New" w:hAnsi="Courier New" w:cs="Courier New"/>
          <w:color w:val="000000" w:themeColor="text1"/>
          <w:lang w:val="en-US"/>
        </w:rPr>
        <w:t>matrix</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i - 1] += ([str(</w:t>
      </w:r>
      <w:proofErr w:type="spellStart"/>
      <w:r w:rsidRPr="000F554A">
        <w:rPr>
          <w:rFonts w:ascii="Courier New" w:hAnsi="Courier New" w:cs="Courier New"/>
          <w:color w:val="000000" w:themeColor="text1"/>
          <w:lang w:val="en-US"/>
        </w:rPr>
        <w:t>item.nameWithOctave</w:t>
      </w:r>
      <w:proofErr w:type="spellEnd"/>
      <w:r w:rsidRPr="000F554A">
        <w:rPr>
          <w:rFonts w:ascii="Courier New" w:hAnsi="Courier New" w:cs="Courier New"/>
          <w:color w:val="000000" w:themeColor="text1"/>
          <w:lang w:val="en-US"/>
        </w:rPr>
        <w:t>)] *</w:t>
      </w:r>
    </w:p>
    <w:p w14:paraId="095C10E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gramStart"/>
      <w:r w:rsidRPr="000F554A">
        <w:rPr>
          <w:rFonts w:ascii="Courier New" w:hAnsi="Courier New" w:cs="Courier New"/>
          <w:color w:val="000000" w:themeColor="text1"/>
          <w:lang w:val="en-US"/>
        </w:rPr>
        <w:t>int(</w:t>
      </w:r>
      <w:proofErr w:type="spellStart"/>
      <w:proofErr w:type="gramEnd"/>
      <w:r w:rsidRPr="000F554A">
        <w:rPr>
          <w:rFonts w:ascii="Courier New" w:hAnsi="Courier New" w:cs="Courier New"/>
          <w:color w:val="000000" w:themeColor="text1"/>
          <w:lang w:val="en-US"/>
        </w:rPr>
        <w:t>item.duration.quarterLength</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w:t>
      </w:r>
    </w:p>
    <w:p w14:paraId="2C015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chord.Chord</w:t>
      </w:r>
      <w:proofErr w:type="spellEnd"/>
      <w:r w:rsidRPr="000F554A">
        <w:rPr>
          <w:rFonts w:ascii="Courier New" w:hAnsi="Courier New" w:cs="Courier New"/>
          <w:color w:val="000000" w:themeColor="text1"/>
          <w:lang w:val="en-US"/>
        </w:rPr>
        <w:t>)):</w:t>
      </w:r>
    </w:p>
    <w:p w14:paraId="4B72096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w:t>
      </w:r>
      <w:proofErr w:type="gramStart"/>
      <w:r w:rsidRPr="000F554A">
        <w:rPr>
          <w:rFonts w:ascii="Courier New" w:hAnsi="Courier New" w:cs="Courier New"/>
          <w:color w:val="000000" w:themeColor="text1"/>
          <w:lang w:val="en-US"/>
        </w:rPr>
        <w:t>matrix</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i - 1] += ['.'.join(</w:t>
      </w:r>
      <w:proofErr w:type="spellStart"/>
      <w:r w:rsidRPr="000F554A">
        <w:rPr>
          <w:rFonts w:ascii="Courier New" w:hAnsi="Courier New" w:cs="Courier New"/>
          <w:color w:val="000000" w:themeColor="text1"/>
          <w:lang w:val="en-US"/>
        </w:rPr>
        <w:t>n.nameWithOctave</w:t>
      </w:r>
      <w:proofErr w:type="spellEnd"/>
      <w:r w:rsidRPr="000F554A">
        <w:rPr>
          <w:rFonts w:ascii="Courier New" w:hAnsi="Courier New" w:cs="Courier New"/>
          <w:color w:val="000000" w:themeColor="text1"/>
          <w:lang w:val="en-US"/>
        </w:rPr>
        <w:t xml:space="preserve"> for n in </w:t>
      </w:r>
      <w:proofErr w:type="spellStart"/>
      <w:r w:rsidRPr="000F554A">
        <w:rPr>
          <w:rFonts w:ascii="Courier New" w:hAnsi="Courier New" w:cs="Courier New"/>
          <w:color w:val="000000" w:themeColor="text1"/>
          <w:lang w:val="en-US"/>
        </w:rPr>
        <w:t>item.pitches</w:t>
      </w:r>
      <w:proofErr w:type="spellEnd"/>
      <w:r w:rsidRPr="000F554A">
        <w:rPr>
          <w:rFonts w:ascii="Courier New" w:hAnsi="Courier New" w:cs="Courier New"/>
          <w:color w:val="000000" w:themeColor="text1"/>
          <w:lang w:val="en-US"/>
        </w:rPr>
        <w:t>)] * int(</w:t>
      </w:r>
      <w:proofErr w:type="spellStart"/>
      <w:r w:rsidRPr="000F554A">
        <w:rPr>
          <w:rFonts w:ascii="Courier New" w:hAnsi="Courier New" w:cs="Courier New"/>
          <w:color w:val="000000" w:themeColor="text1"/>
          <w:lang w:val="en-US"/>
        </w:rPr>
        <w:t>item.duration.quarterLength</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w:t>
      </w:r>
    </w:p>
    <w:p w14:paraId="70DEE64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proofErr w:type="gramStart"/>
      <w:r w:rsidRPr="000F554A">
        <w:rPr>
          <w:rFonts w:ascii="Courier New" w:hAnsi="Courier New" w:cs="Courier New"/>
          <w:color w:val="000000" w:themeColor="text1"/>
          <w:lang w:val="en-US"/>
        </w:rPr>
        <w:t>isinstance</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 xml:space="preserve">item, </w:t>
      </w:r>
      <w:proofErr w:type="spellStart"/>
      <w:r w:rsidRPr="000F554A">
        <w:rPr>
          <w:rFonts w:ascii="Courier New" w:hAnsi="Courier New" w:cs="Courier New"/>
          <w:color w:val="000000" w:themeColor="text1"/>
          <w:lang w:val="en-US"/>
        </w:rPr>
        <w:t>note.Rest</w:t>
      </w:r>
      <w:proofErr w:type="spellEnd"/>
      <w:r w:rsidRPr="000F554A">
        <w:rPr>
          <w:rFonts w:ascii="Courier New" w:hAnsi="Courier New" w:cs="Courier New"/>
          <w:color w:val="000000" w:themeColor="text1"/>
          <w:lang w:val="en-US"/>
        </w:rPr>
        <w:t>)):</w:t>
      </w:r>
    </w:p>
    <w:p w14:paraId="3234AD9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score_</w:t>
      </w:r>
      <w:proofErr w:type="gramStart"/>
      <w:r w:rsidRPr="000F554A">
        <w:rPr>
          <w:rFonts w:ascii="Courier New" w:hAnsi="Courier New" w:cs="Courier New"/>
          <w:color w:val="000000" w:themeColor="text1"/>
          <w:lang w:val="en-US"/>
        </w:rPr>
        <w:t>matrix</w:t>
      </w:r>
      <w:proofErr w:type="spellEnd"/>
      <w:r w:rsidRPr="000F554A">
        <w:rPr>
          <w:rFonts w:ascii="Courier New" w:hAnsi="Courier New" w:cs="Courier New"/>
          <w:color w:val="000000" w:themeColor="text1"/>
          <w:lang w:val="en-US"/>
        </w:rPr>
        <w:t>[</w:t>
      </w:r>
      <w:proofErr w:type="gramEnd"/>
      <w:r w:rsidRPr="000F554A">
        <w:rPr>
          <w:rFonts w:ascii="Courier New" w:hAnsi="Courier New" w:cs="Courier New"/>
          <w:color w:val="000000" w:themeColor="text1"/>
          <w:lang w:val="en-US"/>
        </w:rPr>
        <w:t>i - 1] += ([str(item.name)] *</w:t>
      </w:r>
    </w:p>
    <w:p w14:paraId="29F499D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gramStart"/>
      <w:r w:rsidRPr="000F554A">
        <w:rPr>
          <w:rFonts w:ascii="Courier New" w:hAnsi="Courier New" w:cs="Courier New"/>
          <w:color w:val="000000" w:themeColor="text1"/>
          <w:lang w:val="en-US"/>
        </w:rPr>
        <w:t>int(</w:t>
      </w:r>
      <w:proofErr w:type="spellStart"/>
      <w:proofErr w:type="gramEnd"/>
      <w:r w:rsidRPr="000F554A">
        <w:rPr>
          <w:rFonts w:ascii="Courier New" w:hAnsi="Courier New" w:cs="Courier New"/>
          <w:color w:val="000000" w:themeColor="text1"/>
          <w:lang w:val="en-US"/>
        </w:rPr>
        <w:t>item.duration.quarterLength</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step_time</w:t>
      </w:r>
      <w:proofErr w:type="spellEnd"/>
      <w:r w:rsidRPr="000F554A">
        <w:rPr>
          <w:rFonts w:ascii="Courier New" w:hAnsi="Courier New" w:cs="Courier New"/>
          <w:color w:val="000000" w:themeColor="text1"/>
          <w:lang w:val="en-US"/>
        </w:rPr>
        <w:t>))</w:t>
      </w:r>
    </w:p>
    <w:p w14:paraId="27BE2C4A"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to_</w:t>
      </w:r>
      <w:proofErr w:type="gramStart"/>
      <w:r w:rsidRPr="000F554A">
        <w:rPr>
          <w:rFonts w:ascii="Courier New" w:hAnsi="Courier New" w:cs="Courier New"/>
          <w:color w:val="000000" w:themeColor="text1"/>
          <w:lang w:val="en-US"/>
        </w:rPr>
        <w:t>npy.append</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score_matrix</w:t>
      </w:r>
      <w:proofErr w:type="spellEnd"/>
      <w:r w:rsidRPr="000F554A">
        <w:rPr>
          <w:rFonts w:ascii="Courier New" w:hAnsi="Courier New" w:cs="Courier New"/>
          <w:color w:val="000000" w:themeColor="text1"/>
          <w:lang w:val="en-US"/>
        </w:rPr>
        <w:t>)</w:t>
      </w:r>
    </w:p>
    <w:p w14:paraId="45B5D7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 0</w:t>
      </w:r>
    </w:p>
    <w:p w14:paraId="6C112BD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 xml:space="preserve"> = {'rest'}</w:t>
      </w:r>
    </w:p>
    <w:p w14:paraId="69CCB26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p>
    <w:p w14:paraId="6CE4C9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part in matrix:</w:t>
      </w:r>
    </w:p>
    <w:p w14:paraId="200B451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&lt; </w:t>
      </w:r>
      <w:proofErr w:type="spellStart"/>
      <w:r w:rsidRPr="000F554A">
        <w:rPr>
          <w:rFonts w:ascii="Courier New" w:hAnsi="Courier New" w:cs="Courier New"/>
          <w:color w:val="000000" w:themeColor="text1"/>
          <w:lang w:val="en-US"/>
        </w:rPr>
        <w:t>len</w:t>
      </w:r>
      <w:proofErr w:type="spellEnd"/>
      <w:r w:rsidRPr="000F554A">
        <w:rPr>
          <w:rFonts w:ascii="Courier New" w:hAnsi="Courier New" w:cs="Courier New"/>
          <w:color w:val="000000" w:themeColor="text1"/>
          <w:lang w:val="en-US"/>
        </w:rPr>
        <w:t>(part)):</w:t>
      </w:r>
    </w:p>
    <w:p w14:paraId="6B65A3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all_</w:t>
      </w:r>
      <w:proofErr w:type="gramStart"/>
      <w:r w:rsidRPr="000F554A">
        <w:rPr>
          <w:rFonts w:ascii="Courier New" w:hAnsi="Courier New" w:cs="Courier New"/>
          <w:color w:val="000000" w:themeColor="text1"/>
          <w:lang w:val="en-US"/>
        </w:rPr>
        <w:t>notes.union</w:t>
      </w:r>
      <w:proofErr w:type="spellEnd"/>
      <w:proofErr w:type="gramEnd"/>
      <w:r w:rsidRPr="000F554A">
        <w:rPr>
          <w:rFonts w:ascii="Courier New" w:hAnsi="Courier New" w:cs="Courier New"/>
          <w:color w:val="000000" w:themeColor="text1"/>
          <w:lang w:val="en-US"/>
        </w:rPr>
        <w:t>(set(part))</w:t>
      </w:r>
    </w:p>
    <w:p w14:paraId="352DDA1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len</w:t>
      </w:r>
      <w:proofErr w:type="spellEnd"/>
      <w:r w:rsidRPr="000F554A">
        <w:rPr>
          <w:rFonts w:ascii="Courier New" w:hAnsi="Courier New" w:cs="Courier New"/>
          <w:color w:val="000000" w:themeColor="text1"/>
          <w:lang w:val="en-US"/>
        </w:rPr>
        <w:t>(part)</w:t>
      </w:r>
    </w:p>
    <w:p w14:paraId="3B142AE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w:t>
      </w:r>
      <w:proofErr w:type="gramStart"/>
      <w:r w:rsidRPr="000F554A">
        <w:rPr>
          <w:rFonts w:ascii="Courier New" w:hAnsi="Courier New" w:cs="Courier New"/>
          <w:color w:val="000000" w:themeColor="text1"/>
          <w:lang w:val="en-US"/>
        </w:rPr>
        <w:t>notes.discard</w:t>
      </w:r>
      <w:proofErr w:type="spellEnd"/>
      <w:proofErr w:type="gramEnd"/>
      <w:r w:rsidRPr="000F554A">
        <w:rPr>
          <w:rFonts w:ascii="Courier New" w:hAnsi="Courier New" w:cs="Courier New"/>
          <w:color w:val="000000" w:themeColor="text1"/>
          <w:lang w:val="en-US"/>
        </w:rPr>
        <w:t>('rest')</w:t>
      </w:r>
    </w:p>
    <w:p w14:paraId="0FBDA5A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 xml:space="preserve"> = ['rest'] + list(</w:t>
      </w:r>
      <w:proofErr w:type="spellStart"/>
      <w:r w:rsidRPr="000F554A">
        <w:rPr>
          <w:rFonts w:ascii="Courier New" w:hAnsi="Courier New" w:cs="Courier New"/>
          <w:color w:val="000000" w:themeColor="text1"/>
          <w:lang w:val="en-US"/>
        </w:rPr>
        <w:t>all_notes</w:t>
      </w:r>
      <w:proofErr w:type="spellEnd"/>
      <w:r w:rsidRPr="000F554A">
        <w:rPr>
          <w:rFonts w:ascii="Courier New" w:hAnsi="Courier New" w:cs="Courier New"/>
          <w:color w:val="000000" w:themeColor="text1"/>
          <w:lang w:val="en-US"/>
        </w:rPr>
        <w:t>)</w:t>
      </w:r>
    </w:p>
    <w:p w14:paraId="798895B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p>
    <w:p w14:paraId="07E4611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j, part in enumerate(matrix):</w:t>
      </w:r>
    </w:p>
    <w:p w14:paraId="5F6DF13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part += ['rest'] * (</w:t>
      </w:r>
      <w:proofErr w:type="spellStart"/>
      <w:r w:rsidRPr="000F554A">
        <w:rPr>
          <w:rFonts w:ascii="Courier New" w:hAnsi="Courier New" w:cs="Courier New"/>
          <w:color w:val="000000" w:themeColor="text1"/>
          <w:lang w:val="en-US"/>
        </w:rPr>
        <w:t>max_len</w:t>
      </w:r>
      <w:proofErr w:type="spellEnd"/>
      <w:r w:rsidRPr="000F554A">
        <w:rPr>
          <w:rFonts w:ascii="Courier New" w:hAnsi="Courier New" w:cs="Courier New"/>
          <w:color w:val="000000" w:themeColor="text1"/>
          <w:lang w:val="en-US"/>
        </w:rPr>
        <w:t xml:space="preserve"> - </w:t>
      </w:r>
      <w:proofErr w:type="spellStart"/>
      <w:r w:rsidRPr="000F554A">
        <w:rPr>
          <w:rFonts w:ascii="Courier New" w:hAnsi="Courier New" w:cs="Courier New"/>
          <w:color w:val="000000" w:themeColor="text1"/>
          <w:lang w:val="en-US"/>
        </w:rPr>
        <w:t>len</w:t>
      </w:r>
      <w:proofErr w:type="spellEnd"/>
      <w:r w:rsidRPr="000F554A">
        <w:rPr>
          <w:rFonts w:ascii="Courier New" w:hAnsi="Courier New" w:cs="Courier New"/>
          <w:color w:val="000000" w:themeColor="text1"/>
          <w:lang w:val="en-US"/>
        </w:rPr>
        <w:t>(part))</w:t>
      </w:r>
    </w:p>
    <w:p w14:paraId="17CAE15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matrix[j] = [</w:t>
      </w:r>
      <w:proofErr w:type="spellStart"/>
      <w:proofErr w:type="gramStart"/>
      <w:r w:rsidRPr="000F554A">
        <w:rPr>
          <w:rFonts w:ascii="Courier New" w:hAnsi="Courier New" w:cs="Courier New"/>
          <w:color w:val="000000" w:themeColor="text1"/>
          <w:lang w:val="en-US"/>
        </w:rPr>
        <w:t>part.index</w:t>
      </w:r>
      <w:proofErr w:type="spellEnd"/>
      <w:proofErr w:type="gramEnd"/>
      <w:r w:rsidRPr="000F554A">
        <w:rPr>
          <w:rFonts w:ascii="Courier New" w:hAnsi="Courier New" w:cs="Courier New"/>
          <w:color w:val="000000" w:themeColor="text1"/>
          <w:lang w:val="en-US"/>
        </w:rPr>
        <w:t>(n) for n in part]</w:t>
      </w:r>
    </w:p>
    <w:p w14:paraId="5D334F5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 xml:space="preserve"> = </w:t>
      </w:r>
      <w:proofErr w:type="spellStart"/>
      <w:proofErr w:type="gramStart"/>
      <w:r w:rsidRPr="000F554A">
        <w:rPr>
          <w:rFonts w:ascii="Courier New" w:hAnsi="Courier New" w:cs="Courier New"/>
          <w:color w:val="000000" w:themeColor="text1"/>
          <w:lang w:val="en-US"/>
        </w:rPr>
        <w:t>np.array</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p>
    <w:p w14:paraId="1478D305" w14:textId="77777777" w:rsidR="005D74D4" w:rsidRPr="000F554A" w:rsidRDefault="005D74D4" w:rsidP="005D74D4">
      <w:pPr>
        <w:pStyle w:val="Caption"/>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1</w:t>
      </w:r>
    </w:p>
    <w:p w14:paraId="7A4422AE" w14:textId="77777777" w:rsidR="005D74D4" w:rsidRPr="006304C8"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proofErr w:type="spellStart"/>
      <w:proofErr w:type="gramStart"/>
      <w:r w:rsidRPr="000F554A">
        <w:rPr>
          <w:rFonts w:ascii="Courier New" w:hAnsi="Courier New" w:cs="Courier New"/>
          <w:color w:val="000000" w:themeColor="text1"/>
          <w:lang w:val="en-US"/>
        </w:rPr>
        <w:t>np.save</w:t>
      </w:r>
      <w:proofErr w:type="spellEnd"/>
      <w:proofErr w:type="gramEnd"/>
      <w:r w:rsidRPr="000F554A">
        <w:rPr>
          <w:rFonts w:ascii="Courier New" w:hAnsi="Courier New" w:cs="Courier New"/>
          <w:color w:val="000000" w:themeColor="text1"/>
          <w:lang w:val="en-US"/>
        </w:rPr>
        <w:t>(</w:t>
      </w:r>
      <w:proofErr w:type="spellStart"/>
      <w:r w:rsidRPr="000F554A">
        <w:rPr>
          <w:rFonts w:ascii="Courier New" w:hAnsi="Courier New" w:cs="Courier New"/>
          <w:color w:val="000000" w:themeColor="text1"/>
          <w:lang w:val="en-US"/>
        </w:rPr>
        <w:t>os.path.join</w:t>
      </w:r>
      <w:proofErr w:type="spellEnd"/>
      <w:r w:rsidRPr="000F554A">
        <w:rPr>
          <w:rFonts w:ascii="Courier New" w:hAnsi="Courier New" w:cs="Courier New"/>
          <w:color w:val="000000" w:themeColor="text1"/>
          <w:lang w:val="en-US"/>
        </w:rPr>
        <w:t>(self.__</w:t>
      </w:r>
      <w:proofErr w:type="spellStart"/>
      <w:r w:rsidRPr="000F554A">
        <w:rPr>
          <w:rFonts w:ascii="Courier New" w:hAnsi="Courier New" w:cs="Courier New"/>
          <w:color w:val="000000" w:themeColor="text1"/>
          <w:lang w:val="en-US"/>
        </w:rPr>
        <w:t>preprocessed_data_path</w:t>
      </w:r>
      <w:proofErr w:type="spellEnd"/>
      <w:r w:rsidRPr="000F554A">
        <w:rPr>
          <w:rFonts w:ascii="Courier New" w:hAnsi="Courier New" w:cs="Courier New"/>
          <w:color w:val="000000" w:themeColor="text1"/>
          <w:lang w:val="en-US"/>
        </w:rPr>
        <w:t xml:space="preserve">, "dataset"), </w:t>
      </w:r>
      <w:proofErr w:type="spellStart"/>
      <w:r w:rsidRPr="000F554A">
        <w:rPr>
          <w:rFonts w:ascii="Courier New" w:hAnsi="Courier New" w:cs="Courier New"/>
          <w:color w:val="000000" w:themeColor="text1"/>
          <w:lang w:val="en-US"/>
        </w:rPr>
        <w:t>to_npy</w:t>
      </w:r>
      <w:proofErr w:type="spellEnd"/>
      <w:r w:rsidRPr="000F554A">
        <w:rPr>
          <w:rFonts w:ascii="Courier New" w:hAnsi="Courier New" w:cs="Courier New"/>
          <w:color w:val="000000" w:themeColor="text1"/>
          <w:lang w:val="en-US"/>
        </w:rPr>
        <w:t>)</w:t>
      </w:r>
      <w:r w:rsidRPr="006304C8">
        <w:rPr>
          <w:rFonts w:ascii="Courier New" w:hAnsi="Courier New" w:cs="Courier New"/>
          <w:color w:val="000000" w:themeColor="text1"/>
          <w:lang w:val="en-US"/>
        </w:rPr>
        <w:t xml:space="preserve"> </w:t>
      </w:r>
    </w:p>
    <w:p w14:paraId="22F37270" w14:textId="77777777" w:rsidR="005D74D4" w:rsidRPr="00634611"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r w:rsidRPr="00634611">
        <w:rPr>
          <w:rFonts w:ascii="Courier New" w:hAnsi="Courier New" w:cs="Courier New"/>
          <w:color w:val="000000" w:themeColor="text1"/>
          <w:lang w:val="en-US"/>
        </w:rPr>
        <w:t>}</w:t>
      </w:r>
    </w:p>
    <w:p w14:paraId="7079E4A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634611">
        <w:rPr>
          <w:rFonts w:ascii="Courier New" w:hAnsi="Courier New" w:cs="Courier New"/>
          <w:color w:val="000000" w:themeColor="text1"/>
          <w:lang w:val="en-US"/>
        </w:rPr>
        <w:t xml:space="preserve">    </w:t>
      </w:r>
      <w:r w:rsidRPr="004A7322">
        <w:rPr>
          <w:rFonts w:ascii="Courier New" w:hAnsi="Courier New" w:cs="Courier New"/>
          <w:color w:val="000000" w:themeColor="text1"/>
          <w:lang w:val="en-US"/>
        </w:rPr>
        <w:t>}</w:t>
      </w:r>
    </w:p>
    <w:p w14:paraId="0F462D85"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continueInPausePressed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124D0031"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2F0D061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Cursor.SetCursor</w:t>
      </w:r>
      <w:proofErr w:type="spellEnd"/>
      <w:r w:rsidRPr="004A7322">
        <w:rPr>
          <w:rFonts w:ascii="Courier New" w:hAnsi="Courier New" w:cs="Courier New"/>
          <w:color w:val="000000" w:themeColor="text1"/>
          <w:lang w:val="en-US"/>
        </w:rPr>
        <w:t>(</w:t>
      </w:r>
      <w:proofErr w:type="spellStart"/>
      <w:r w:rsidRPr="004A7322">
        <w:rPr>
          <w:rFonts w:ascii="Courier New" w:hAnsi="Courier New" w:cs="Courier New"/>
          <w:color w:val="000000" w:themeColor="text1"/>
          <w:lang w:val="en-US"/>
        </w:rPr>
        <w:t>cursor_game</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game_hot_spot</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CursorMode.Auto</w:t>
      </w:r>
      <w:proofErr w:type="spellEnd"/>
      <w:proofErr w:type="gramStart"/>
      <w:r w:rsidRPr="004A7322">
        <w:rPr>
          <w:rFonts w:ascii="Courier New" w:hAnsi="Courier New" w:cs="Courier New"/>
          <w:color w:val="000000" w:themeColor="text1"/>
          <w:lang w:val="en-US"/>
        </w:rPr>
        <w:t>);</w:t>
      </w:r>
      <w:proofErr w:type="gramEnd"/>
    </w:p>
    <w:p w14:paraId="21B01D64"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pause_</w:t>
      </w:r>
      <w:proofErr w:type="gramStart"/>
      <w:r w:rsidRPr="004A7322">
        <w:rPr>
          <w:rFonts w:ascii="Courier New" w:hAnsi="Courier New" w:cs="Courier New"/>
          <w:color w:val="000000" w:themeColor="text1"/>
          <w:lang w:val="en-US"/>
        </w:rPr>
        <w:t>menu.SetActive</w:t>
      </w:r>
      <w:proofErr w:type="spellEnd"/>
      <w:proofErr w:type="gramEnd"/>
      <w:r w:rsidRPr="004A7322">
        <w:rPr>
          <w:rFonts w:ascii="Courier New" w:hAnsi="Courier New" w:cs="Courier New"/>
          <w:color w:val="000000" w:themeColor="text1"/>
          <w:lang w:val="en-US"/>
        </w:rPr>
        <w:t xml:space="preserve">(false); </w:t>
      </w:r>
    </w:p>
    <w:p w14:paraId="7C64482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Time.timeScale</w:t>
      </w:r>
      <w:proofErr w:type="spellEnd"/>
      <w:r w:rsidRPr="004A7322">
        <w:rPr>
          <w:rFonts w:ascii="Courier New" w:hAnsi="Courier New" w:cs="Courier New"/>
          <w:color w:val="000000" w:themeColor="text1"/>
          <w:lang w:val="en-US"/>
        </w:rPr>
        <w:t xml:space="preserve"> = </w:t>
      </w:r>
      <w:proofErr w:type="gramStart"/>
      <w:r w:rsidRPr="004A7322">
        <w:rPr>
          <w:rFonts w:ascii="Courier New" w:hAnsi="Courier New" w:cs="Courier New"/>
          <w:color w:val="000000" w:themeColor="text1"/>
          <w:lang w:val="en-US"/>
        </w:rPr>
        <w:t>1f;</w:t>
      </w:r>
      <w:proofErr w:type="gramEnd"/>
      <w:r w:rsidRPr="004A7322">
        <w:rPr>
          <w:rFonts w:ascii="Courier New" w:hAnsi="Courier New" w:cs="Courier New"/>
          <w:color w:val="000000" w:themeColor="text1"/>
          <w:lang w:val="en-US"/>
        </w:rPr>
        <w:t xml:space="preserve"> </w:t>
      </w:r>
    </w:p>
    <w:p w14:paraId="2E314DFF"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348A0847"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continueInUpgradePressed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2E6C611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0ED4716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Cursor.SetCursor</w:t>
      </w:r>
      <w:proofErr w:type="spellEnd"/>
      <w:r w:rsidRPr="004A7322">
        <w:rPr>
          <w:rFonts w:ascii="Courier New" w:hAnsi="Courier New" w:cs="Courier New"/>
          <w:color w:val="000000" w:themeColor="text1"/>
          <w:lang w:val="en-US"/>
        </w:rPr>
        <w:t>(</w:t>
      </w:r>
      <w:proofErr w:type="spellStart"/>
      <w:r w:rsidRPr="004A7322">
        <w:rPr>
          <w:rFonts w:ascii="Courier New" w:hAnsi="Courier New" w:cs="Courier New"/>
          <w:color w:val="000000" w:themeColor="text1"/>
          <w:lang w:val="en-US"/>
        </w:rPr>
        <w:t>cursor_game</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game_hot_spot</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CursorMode.Auto</w:t>
      </w:r>
      <w:proofErr w:type="spellEnd"/>
      <w:proofErr w:type="gramStart"/>
      <w:r w:rsidRPr="004A7322">
        <w:rPr>
          <w:rFonts w:ascii="Courier New" w:hAnsi="Courier New" w:cs="Courier New"/>
          <w:color w:val="000000" w:themeColor="text1"/>
          <w:lang w:val="en-US"/>
        </w:rPr>
        <w:t>);</w:t>
      </w:r>
      <w:proofErr w:type="gramEnd"/>
    </w:p>
    <w:p w14:paraId="070FB7BE"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upgrade_</w:t>
      </w:r>
      <w:proofErr w:type="gramStart"/>
      <w:r w:rsidRPr="004A7322">
        <w:rPr>
          <w:rFonts w:ascii="Courier New" w:hAnsi="Courier New" w:cs="Courier New"/>
          <w:color w:val="000000" w:themeColor="text1"/>
          <w:lang w:val="en-US"/>
        </w:rPr>
        <w:t>menu.SetActive</w:t>
      </w:r>
      <w:proofErr w:type="spellEnd"/>
      <w:proofErr w:type="gramEnd"/>
      <w:r w:rsidRPr="004A7322">
        <w:rPr>
          <w:rFonts w:ascii="Courier New" w:hAnsi="Courier New" w:cs="Courier New"/>
          <w:color w:val="000000" w:themeColor="text1"/>
          <w:lang w:val="en-US"/>
        </w:rPr>
        <w:t xml:space="preserve">(false); </w:t>
      </w:r>
    </w:p>
    <w:p w14:paraId="0108AB66"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Time.timeScale</w:t>
      </w:r>
      <w:proofErr w:type="spellEnd"/>
      <w:r w:rsidRPr="004A7322">
        <w:rPr>
          <w:rFonts w:ascii="Courier New" w:hAnsi="Courier New" w:cs="Courier New"/>
          <w:color w:val="000000" w:themeColor="text1"/>
          <w:lang w:val="en-US"/>
        </w:rPr>
        <w:t xml:space="preserve"> = </w:t>
      </w:r>
      <w:proofErr w:type="gramStart"/>
      <w:r w:rsidRPr="004A7322">
        <w:rPr>
          <w:rFonts w:ascii="Courier New" w:hAnsi="Courier New" w:cs="Courier New"/>
          <w:color w:val="000000" w:themeColor="text1"/>
          <w:lang w:val="en-US"/>
        </w:rPr>
        <w:t>1f;</w:t>
      </w:r>
      <w:proofErr w:type="gramEnd"/>
      <w:r w:rsidRPr="004A7322">
        <w:rPr>
          <w:rFonts w:ascii="Courier New" w:hAnsi="Courier New" w:cs="Courier New"/>
          <w:color w:val="000000" w:themeColor="text1"/>
          <w:lang w:val="en-US"/>
        </w:rPr>
        <w:t xml:space="preserve"> </w:t>
      </w:r>
    </w:p>
    <w:p w14:paraId="44A4247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681712B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continueInMapPressed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5834D71B"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7E2D1998"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Cursor.SetCursor</w:t>
      </w:r>
      <w:proofErr w:type="spellEnd"/>
      <w:r w:rsidRPr="004A7322">
        <w:rPr>
          <w:rFonts w:ascii="Courier New" w:hAnsi="Courier New" w:cs="Courier New"/>
          <w:color w:val="000000" w:themeColor="text1"/>
          <w:lang w:val="en-US"/>
        </w:rPr>
        <w:t>(</w:t>
      </w:r>
      <w:proofErr w:type="spellStart"/>
      <w:r w:rsidRPr="004A7322">
        <w:rPr>
          <w:rFonts w:ascii="Courier New" w:hAnsi="Courier New" w:cs="Courier New"/>
          <w:color w:val="000000" w:themeColor="text1"/>
          <w:lang w:val="en-US"/>
        </w:rPr>
        <w:t>cursor_game</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game_hot_spot</w:t>
      </w:r>
      <w:proofErr w:type="spellEnd"/>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CursorMode.Auto</w:t>
      </w:r>
      <w:proofErr w:type="spellEnd"/>
      <w:proofErr w:type="gramStart"/>
      <w:r w:rsidRPr="004A7322">
        <w:rPr>
          <w:rFonts w:ascii="Courier New" w:hAnsi="Courier New" w:cs="Courier New"/>
          <w:color w:val="000000" w:themeColor="text1"/>
          <w:lang w:val="en-US"/>
        </w:rPr>
        <w:t>);</w:t>
      </w:r>
      <w:proofErr w:type="gramEnd"/>
    </w:p>
    <w:p w14:paraId="233BE6E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map_</w:t>
      </w:r>
      <w:proofErr w:type="gramStart"/>
      <w:r w:rsidRPr="004A7322">
        <w:rPr>
          <w:rFonts w:ascii="Courier New" w:hAnsi="Courier New" w:cs="Courier New"/>
          <w:color w:val="000000" w:themeColor="text1"/>
          <w:lang w:val="en-US"/>
        </w:rPr>
        <w:t>menu.SetActive</w:t>
      </w:r>
      <w:proofErr w:type="spellEnd"/>
      <w:proofErr w:type="gramEnd"/>
      <w:r w:rsidRPr="004A7322">
        <w:rPr>
          <w:rFonts w:ascii="Courier New" w:hAnsi="Courier New" w:cs="Courier New"/>
          <w:color w:val="000000" w:themeColor="text1"/>
          <w:lang w:val="en-US"/>
        </w:rPr>
        <w:t xml:space="preserve">(false); </w:t>
      </w:r>
    </w:p>
    <w:p w14:paraId="4C165AE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Time.timeScale</w:t>
      </w:r>
      <w:proofErr w:type="spellEnd"/>
      <w:r w:rsidRPr="004A7322">
        <w:rPr>
          <w:rFonts w:ascii="Courier New" w:hAnsi="Courier New" w:cs="Courier New"/>
          <w:color w:val="000000" w:themeColor="text1"/>
          <w:lang w:val="en-US"/>
        </w:rPr>
        <w:t xml:space="preserve"> = </w:t>
      </w:r>
      <w:proofErr w:type="gramStart"/>
      <w:r w:rsidRPr="004A7322">
        <w:rPr>
          <w:rFonts w:ascii="Courier New" w:hAnsi="Courier New" w:cs="Courier New"/>
          <w:color w:val="000000" w:themeColor="text1"/>
          <w:lang w:val="en-US"/>
        </w:rPr>
        <w:t>1f;</w:t>
      </w:r>
      <w:proofErr w:type="gramEnd"/>
      <w:r w:rsidRPr="004A7322">
        <w:rPr>
          <w:rFonts w:ascii="Courier New" w:hAnsi="Courier New" w:cs="Courier New"/>
          <w:color w:val="000000" w:themeColor="text1"/>
          <w:lang w:val="en-US"/>
        </w:rPr>
        <w:t xml:space="preserve"> </w:t>
      </w:r>
    </w:p>
    <w:p w14:paraId="10A9223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3932FF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w:t>
      </w:r>
      <w:proofErr w:type="spellStart"/>
      <w:proofErr w:type="gramStart"/>
      <w:r w:rsidRPr="004A7322">
        <w:rPr>
          <w:rFonts w:ascii="Courier New" w:hAnsi="Courier New" w:cs="Courier New"/>
          <w:color w:val="000000" w:themeColor="text1"/>
          <w:lang w:val="en-US"/>
        </w:rPr>
        <w:t>mainMenuPressed</w:t>
      </w:r>
      <w:proofErr w:type="spellEnd"/>
      <w:r w:rsidRPr="004A7322">
        <w:rPr>
          <w:rFonts w:ascii="Courier New" w:hAnsi="Courier New" w:cs="Courier New"/>
          <w:color w:val="000000" w:themeColor="text1"/>
          <w:lang w:val="en-US"/>
        </w:rPr>
        <w:t>(</w:t>
      </w:r>
      <w:proofErr w:type="gramEnd"/>
      <w:r w:rsidRPr="004A7322">
        <w:rPr>
          <w:rFonts w:ascii="Courier New" w:hAnsi="Courier New" w:cs="Courier New"/>
          <w:color w:val="000000" w:themeColor="text1"/>
          <w:lang w:val="en-US"/>
        </w:rPr>
        <w:t>)</w:t>
      </w:r>
    </w:p>
    <w:p w14:paraId="00A4CEB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D9BC34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roofErr w:type="spellStart"/>
      <w:r w:rsidRPr="004A7322">
        <w:rPr>
          <w:rFonts w:ascii="Courier New" w:hAnsi="Courier New" w:cs="Courier New"/>
          <w:color w:val="000000" w:themeColor="text1"/>
          <w:lang w:val="en-US"/>
        </w:rPr>
        <w:t>SceneManager.LoadScene</w:t>
      </w:r>
      <w:proofErr w:type="spellEnd"/>
      <w:r w:rsidRPr="004A7322">
        <w:rPr>
          <w:rFonts w:ascii="Courier New" w:hAnsi="Courier New" w:cs="Courier New"/>
          <w:color w:val="000000" w:themeColor="text1"/>
          <w:lang w:val="en-US"/>
        </w:rPr>
        <w:t>("Menu"</w:t>
      </w:r>
      <w:proofErr w:type="gramStart"/>
      <w:r w:rsidRPr="004A7322">
        <w:rPr>
          <w:rFonts w:ascii="Courier New" w:hAnsi="Courier New" w:cs="Courier New"/>
          <w:color w:val="000000" w:themeColor="text1"/>
          <w:lang w:val="en-US"/>
        </w:rPr>
        <w:t>);</w:t>
      </w:r>
      <w:proofErr w:type="gramEnd"/>
    </w:p>
    <w:p w14:paraId="6B9EA752" w14:textId="77777777" w:rsidR="005D74D4" w:rsidRPr="006407EA" w:rsidRDefault="005D74D4" w:rsidP="005D74D4">
      <w:pPr>
        <w:autoSpaceDE w:val="0"/>
        <w:autoSpaceDN w:val="0"/>
        <w:adjustRightInd w:val="0"/>
        <w:rPr>
          <w:rFonts w:ascii="Courier New" w:hAnsi="Courier New" w:cs="Courier New"/>
          <w:color w:val="000000" w:themeColor="text1"/>
        </w:rPr>
      </w:pPr>
      <w:r w:rsidRPr="004A7322">
        <w:rPr>
          <w:rFonts w:ascii="Courier New" w:hAnsi="Courier New" w:cs="Courier New"/>
          <w:color w:val="000000" w:themeColor="text1"/>
          <w:lang w:val="en-US"/>
        </w:rPr>
        <w:t xml:space="preserve">        </w:t>
      </w:r>
      <w:r w:rsidRPr="00D20BB6">
        <w:rPr>
          <w:rFonts w:ascii="Courier New" w:hAnsi="Courier New" w:cs="Courier New"/>
          <w:color w:val="000000" w:themeColor="text1"/>
          <w:lang w:val="en-US"/>
        </w:rPr>
        <w:t>Time</w:t>
      </w:r>
      <w:r w:rsidRPr="006407EA">
        <w:rPr>
          <w:rFonts w:ascii="Courier New" w:hAnsi="Courier New" w:cs="Courier New"/>
          <w:color w:val="000000" w:themeColor="text1"/>
        </w:rPr>
        <w:t>.</w:t>
      </w:r>
      <w:proofErr w:type="spellStart"/>
      <w:r w:rsidRPr="00D20BB6">
        <w:rPr>
          <w:rFonts w:ascii="Courier New" w:hAnsi="Courier New" w:cs="Courier New"/>
          <w:color w:val="000000" w:themeColor="text1"/>
          <w:lang w:val="en-US"/>
        </w:rPr>
        <w:t>timeScale</w:t>
      </w:r>
      <w:proofErr w:type="spellEnd"/>
      <w:r w:rsidRPr="006407EA">
        <w:rPr>
          <w:rFonts w:ascii="Courier New" w:hAnsi="Courier New" w:cs="Courier New"/>
          <w:color w:val="000000" w:themeColor="text1"/>
        </w:rPr>
        <w:t xml:space="preserve"> = </w:t>
      </w:r>
      <w:proofErr w:type="gramStart"/>
      <w:r w:rsidRPr="006407EA">
        <w:rPr>
          <w:rFonts w:ascii="Courier New" w:hAnsi="Courier New" w:cs="Courier New"/>
          <w:color w:val="000000" w:themeColor="text1"/>
        </w:rPr>
        <w:t>1</w:t>
      </w:r>
      <w:r w:rsidRPr="00D20BB6">
        <w:rPr>
          <w:rFonts w:ascii="Courier New" w:hAnsi="Courier New" w:cs="Courier New"/>
          <w:color w:val="000000" w:themeColor="text1"/>
          <w:lang w:val="en-US"/>
        </w:rPr>
        <w:t>f</w:t>
      </w:r>
      <w:r w:rsidRPr="006407EA">
        <w:rPr>
          <w:rFonts w:ascii="Courier New" w:hAnsi="Courier New" w:cs="Courier New"/>
          <w:color w:val="000000" w:themeColor="text1"/>
        </w:rPr>
        <w:t>;</w:t>
      </w:r>
      <w:proofErr w:type="gramEnd"/>
      <w:r w:rsidRPr="006407EA">
        <w:rPr>
          <w:rFonts w:ascii="Courier New" w:hAnsi="Courier New" w:cs="Courier New"/>
          <w:color w:val="000000" w:themeColor="text1"/>
        </w:rPr>
        <w:t xml:space="preserve"> </w:t>
      </w:r>
    </w:p>
    <w:p w14:paraId="4085F31E" w14:textId="77777777" w:rsidR="005D74D4" w:rsidRPr="00207231" w:rsidRDefault="005D74D4" w:rsidP="005D74D4">
      <w:pPr>
        <w:autoSpaceDE w:val="0"/>
        <w:autoSpaceDN w:val="0"/>
        <w:adjustRightInd w:val="0"/>
        <w:rPr>
          <w:rFonts w:ascii="Courier New" w:hAnsi="Courier New" w:cs="Courier New"/>
          <w:color w:val="000000" w:themeColor="text1"/>
        </w:rPr>
      </w:pPr>
      <w:r w:rsidRPr="006407EA">
        <w:rPr>
          <w:rFonts w:ascii="Courier New" w:hAnsi="Courier New" w:cs="Courier New"/>
          <w:color w:val="000000" w:themeColor="text1"/>
        </w:rPr>
        <w:t xml:space="preserve">    </w:t>
      </w:r>
      <w:r w:rsidRPr="00207231">
        <w:rPr>
          <w:rFonts w:ascii="Courier New" w:hAnsi="Courier New" w:cs="Courier New"/>
          <w:color w:val="000000" w:themeColor="text1"/>
        </w:rPr>
        <w:t>}</w:t>
      </w:r>
    </w:p>
    <w:p w14:paraId="6DCCA953" w14:textId="77777777" w:rsidR="005D74D4" w:rsidRPr="00207231" w:rsidRDefault="005D74D4" w:rsidP="005D74D4">
      <w:pPr>
        <w:rPr>
          <w:rFonts w:ascii="Courier New" w:hAnsi="Courier New" w:cs="Courier New"/>
          <w:color w:val="000000" w:themeColor="text1"/>
        </w:rPr>
      </w:pPr>
      <w:r w:rsidRPr="00207231">
        <w:rPr>
          <w:rFonts w:ascii="Courier New" w:hAnsi="Courier New" w:cs="Courier New"/>
          <w:color w:val="000000" w:themeColor="text1"/>
        </w:rPr>
        <w:t>}</w:t>
      </w:r>
    </w:p>
    <w:p w14:paraId="5F88D6C7" w14:textId="77777777" w:rsidR="005D74D4" w:rsidRPr="0049178A" w:rsidRDefault="005D74D4" w:rsidP="005D74D4">
      <w:pPr>
        <w:rPr>
          <w:color w:val="000000" w:themeColor="text1"/>
          <w:sz w:val="28"/>
          <w:szCs w:val="28"/>
        </w:rPr>
      </w:pPr>
    </w:p>
    <w:p w14:paraId="1FA4736D" w14:textId="77777777" w:rsidR="005D74D4" w:rsidRDefault="005D74D4" w:rsidP="005D74D4">
      <w:pPr>
        <w:pStyle w:val="Caption"/>
        <w:spacing w:after="0"/>
        <w:jc w:val="left"/>
        <w:rPr>
          <w:b w:val="0"/>
        </w:rPr>
      </w:pPr>
      <w:r>
        <w:rPr>
          <w:b w:val="0"/>
        </w:rPr>
        <w:t>Листинг</w:t>
      </w:r>
      <w:r w:rsidRPr="00207231">
        <w:rPr>
          <w:b w:val="0"/>
        </w:rPr>
        <w:t xml:space="preserve"> </w:t>
      </w:r>
      <w:r>
        <w:rPr>
          <w:b w:val="0"/>
        </w:rPr>
        <w:t>2</w:t>
      </w:r>
      <w:r w:rsidRPr="00207231">
        <w:rPr>
          <w:b w:val="0"/>
        </w:rPr>
        <w:t xml:space="preserve"> – </w:t>
      </w:r>
      <w:r>
        <w:rPr>
          <w:b w:val="0"/>
        </w:rPr>
        <w:t>Реализация генератора</w:t>
      </w:r>
    </w:p>
    <w:p w14:paraId="02ECDBF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def </w:t>
      </w:r>
      <w:proofErr w:type="spellStart"/>
      <w:r w:rsidRPr="00424418">
        <w:rPr>
          <w:rFonts w:ascii="Courier New" w:hAnsi="Courier New" w:cs="Courier New"/>
          <w:lang w:val="en-US"/>
        </w:rPr>
        <w:t>generator_</w:t>
      </w:r>
      <w:proofErr w:type="gramStart"/>
      <w:r w:rsidRPr="00424418">
        <w:rPr>
          <w:rFonts w:ascii="Courier New" w:hAnsi="Courier New" w:cs="Courier New"/>
          <w:lang w:val="en-US"/>
        </w:rPr>
        <w:t>initialize</w:t>
      </w:r>
      <w:proofErr w:type="spellEnd"/>
      <w:r w:rsidRPr="00424418">
        <w:rPr>
          <w:rFonts w:ascii="Courier New" w:hAnsi="Courier New" w:cs="Courier New"/>
          <w:lang w:val="en-US"/>
        </w:rPr>
        <w:t>(</w:t>
      </w:r>
      <w:proofErr w:type="gramEnd"/>
      <w:r w:rsidRPr="00424418">
        <w:rPr>
          <w:rFonts w:ascii="Courier New" w:hAnsi="Courier New" w:cs="Courier New"/>
          <w:lang w:val="en-US"/>
        </w:rPr>
        <w:t xml:space="preserve">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count_bars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count_steps_per_bar</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count_notes</w:t>
      </w:r>
      <w:proofErr w:type="spellEnd"/>
      <w:r w:rsidRPr="00424418">
        <w:rPr>
          <w:rFonts w:ascii="Courier New" w:hAnsi="Courier New" w:cs="Courier New"/>
          <w:lang w:val="en-US"/>
        </w:rPr>
        <w:t>):</w:t>
      </w:r>
    </w:p>
    <w:p w14:paraId="53C046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 = Input(shape=(</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124AB76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 = Input(shape=(</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576B0B3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 = </w:t>
      </w:r>
      <w:proofErr w:type="gramStart"/>
      <w:r w:rsidRPr="00424418">
        <w:rPr>
          <w:rFonts w:ascii="Courier New" w:hAnsi="Courier New" w:cs="Courier New"/>
          <w:lang w:val="en-US"/>
        </w:rPr>
        <w:t>Input(</w:t>
      </w:r>
      <w:proofErr w:type="gramEnd"/>
      <w:r w:rsidRPr="00424418">
        <w:rPr>
          <w:rFonts w:ascii="Courier New" w:hAnsi="Courier New" w:cs="Courier New"/>
          <w:lang w:val="en-US"/>
        </w:rPr>
        <w:t>shape=(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409A0F2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 = </w:t>
      </w:r>
      <w:proofErr w:type="gramStart"/>
      <w:r w:rsidRPr="00424418">
        <w:rPr>
          <w:rFonts w:ascii="Courier New" w:hAnsi="Courier New" w:cs="Courier New"/>
          <w:lang w:val="en-US"/>
        </w:rPr>
        <w:t>Input(</w:t>
      </w:r>
      <w:proofErr w:type="gramEnd"/>
      <w:r w:rsidRPr="00424418">
        <w:rPr>
          <w:rFonts w:ascii="Courier New" w:hAnsi="Courier New" w:cs="Courier New"/>
          <w:lang w:val="en-US"/>
        </w:rPr>
        <w:t>shape=(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w:t>
      </w:r>
    </w:p>
    <w:p w14:paraId="71451526" w14:textId="77777777" w:rsidR="005D74D4" w:rsidRPr="00424418" w:rsidRDefault="005D74D4" w:rsidP="005D74D4">
      <w:pPr>
        <w:rPr>
          <w:rFonts w:ascii="Courier New" w:hAnsi="Courier New" w:cs="Courier New"/>
          <w:lang w:val="en-US"/>
        </w:rPr>
      </w:pPr>
    </w:p>
    <w:p w14:paraId="024950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chords_reshaper</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noise_reshaper_</w:t>
      </w:r>
      <w:proofErr w:type="gramStart"/>
      <w:r w:rsidRPr="00424418">
        <w:rPr>
          <w:rFonts w:ascii="Courier New" w:hAnsi="Courier New" w:cs="Courier New"/>
          <w:lang w:val="en-US"/>
        </w:rPr>
        <w:t>initialize</w:t>
      </w:r>
      <w:proofErr w:type="spellEnd"/>
      <w:r w:rsidRPr="00424418">
        <w:rPr>
          <w:rFonts w:ascii="Courier New" w:hAnsi="Courier New" w:cs="Courier New"/>
          <w:lang w:val="en-US"/>
        </w:rPr>
        <w:t>(</w:t>
      </w:r>
      <w:proofErr w:type="gramEnd"/>
    </w:p>
    <w:p w14:paraId="51B1C91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count_bars</w:t>
      </w:r>
      <w:proofErr w:type="spellEnd"/>
    </w:p>
    <w:p w14:paraId="2C7C7E6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3F0925D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chords_reshaped</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chords_reshaper</w:t>
      </w:r>
      <w:proofErr w:type="spellEnd"/>
      <w:r w:rsidRPr="00424418">
        <w:rPr>
          <w:rFonts w:ascii="Courier New" w:hAnsi="Courier New" w:cs="Courier New"/>
          <w:lang w:val="en-US"/>
        </w:rPr>
        <w:t>(chords)</w:t>
      </w:r>
    </w:p>
    <w:p w14:paraId="5CFE1B7F" w14:textId="77777777" w:rsidR="005D74D4" w:rsidRPr="00424418" w:rsidRDefault="005D74D4" w:rsidP="005D74D4">
      <w:pPr>
        <w:rPr>
          <w:rFonts w:ascii="Courier New" w:hAnsi="Courier New" w:cs="Courier New"/>
          <w:lang w:val="en-US"/>
        </w:rPr>
      </w:pPr>
    </w:p>
    <w:p w14:paraId="1B71C8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melody_reshapers</w:t>
      </w:r>
      <w:proofErr w:type="spellEnd"/>
      <w:r w:rsidRPr="00424418">
        <w:rPr>
          <w:rFonts w:ascii="Courier New" w:hAnsi="Courier New" w:cs="Courier New"/>
          <w:lang w:val="en-US"/>
        </w:rPr>
        <w:t xml:space="preserve"> = []</w:t>
      </w:r>
    </w:p>
    <w:p w14:paraId="771D304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melody_reshaped</w:t>
      </w:r>
      <w:proofErr w:type="spellEnd"/>
      <w:r w:rsidRPr="00424418">
        <w:rPr>
          <w:rFonts w:ascii="Courier New" w:hAnsi="Courier New" w:cs="Courier New"/>
          <w:lang w:val="en-US"/>
        </w:rPr>
        <w:t xml:space="preserve"> = []</w:t>
      </w:r>
    </w:p>
    <w:p w14:paraId="35D1B7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w:t>
      </w:r>
    </w:p>
    <w:p w14:paraId="496C6F8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w:t>
      </w:r>
      <w:proofErr w:type="gramStart"/>
      <w:r w:rsidRPr="00424418">
        <w:rPr>
          <w:rFonts w:ascii="Courier New" w:hAnsi="Courier New" w:cs="Courier New"/>
          <w:lang w:val="en-US"/>
        </w:rPr>
        <w:t>reshapers.append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noise_reshaper_initialize</w:t>
      </w:r>
      <w:proofErr w:type="spellEnd"/>
      <w:r w:rsidRPr="00424418">
        <w:rPr>
          <w:rFonts w:ascii="Courier New" w:hAnsi="Courier New" w:cs="Courier New"/>
          <w:lang w:val="en-US"/>
        </w:rPr>
        <w:t>(</w:t>
      </w:r>
    </w:p>
    <w:p w14:paraId="6000048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count_bars</w:t>
      </w:r>
      <w:proofErr w:type="spellEnd"/>
    </w:p>
    <w:p w14:paraId="7BBBAC5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69CFE0B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melody_track</w:t>
      </w:r>
      <w:proofErr w:type="spellEnd"/>
      <w:r w:rsidRPr="00424418">
        <w:rPr>
          <w:rFonts w:ascii="Courier New" w:hAnsi="Courier New" w:cs="Courier New"/>
          <w:lang w:val="en-US"/>
        </w:rPr>
        <w:t xml:space="preserve"> = </w:t>
      </w:r>
      <w:proofErr w:type="gramStart"/>
      <w:r w:rsidRPr="00424418">
        <w:rPr>
          <w:rFonts w:ascii="Courier New" w:hAnsi="Courier New" w:cs="Courier New"/>
          <w:lang w:val="en-US"/>
        </w:rPr>
        <w:t>Lambda(</w:t>
      </w:r>
      <w:proofErr w:type="gramEnd"/>
      <w:r w:rsidRPr="00424418">
        <w:rPr>
          <w:rFonts w:ascii="Courier New" w:hAnsi="Courier New" w:cs="Courier New"/>
          <w:lang w:val="en-US"/>
        </w:rPr>
        <w:t xml:space="preserve">lambda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:])(melody)</w:t>
      </w:r>
    </w:p>
    <w:p w14:paraId="66EBEA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w:t>
      </w:r>
      <w:proofErr w:type="gramStart"/>
      <w:r w:rsidRPr="00424418">
        <w:rPr>
          <w:rFonts w:ascii="Courier New" w:hAnsi="Courier New" w:cs="Courier New"/>
          <w:lang w:val="en-US"/>
        </w:rPr>
        <w:t>reshaped.append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melody_reshapers</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melody_track</w:t>
      </w:r>
      <w:proofErr w:type="spellEnd"/>
      <w:r w:rsidRPr="00424418">
        <w:rPr>
          <w:rFonts w:ascii="Courier New" w:hAnsi="Courier New" w:cs="Courier New"/>
          <w:lang w:val="en-US"/>
        </w:rPr>
        <w:t>))</w:t>
      </w:r>
    </w:p>
    <w:p w14:paraId="03A32CC8" w14:textId="77777777" w:rsidR="005D74D4" w:rsidRPr="00424418" w:rsidRDefault="005D74D4" w:rsidP="005D74D4">
      <w:pPr>
        <w:rPr>
          <w:rFonts w:ascii="Courier New" w:hAnsi="Courier New" w:cs="Courier New"/>
          <w:lang w:val="en-US"/>
        </w:rPr>
      </w:pPr>
    </w:p>
    <w:p w14:paraId="25F996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bar_generators</w:t>
      </w:r>
      <w:proofErr w:type="spellEnd"/>
      <w:r w:rsidRPr="00424418">
        <w:rPr>
          <w:rFonts w:ascii="Courier New" w:hAnsi="Courier New" w:cs="Courier New"/>
          <w:lang w:val="en-US"/>
        </w:rPr>
        <w:t xml:space="preserve"> = []</w:t>
      </w:r>
    </w:p>
    <w:p w14:paraId="731350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w:t>
      </w:r>
    </w:p>
    <w:p w14:paraId="46FBDF2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bar_</w:t>
      </w:r>
      <w:proofErr w:type="gramStart"/>
      <w:r w:rsidRPr="00424418">
        <w:rPr>
          <w:rFonts w:ascii="Courier New" w:hAnsi="Courier New" w:cs="Courier New"/>
          <w:lang w:val="en-US"/>
        </w:rPr>
        <w:t>generators.append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bar_generator_initialize</w:t>
      </w:r>
      <w:proofErr w:type="spellEnd"/>
      <w:r w:rsidRPr="00424418">
        <w:rPr>
          <w:rFonts w:ascii="Courier New" w:hAnsi="Courier New" w:cs="Courier New"/>
          <w:lang w:val="en-US"/>
        </w:rPr>
        <w:t>(</w:t>
      </w:r>
    </w:p>
    <w:p w14:paraId="47ACC4E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w:t>
      </w:r>
      <w:proofErr w:type="spellStart"/>
      <w:r w:rsidRPr="00424418">
        <w:rPr>
          <w:rFonts w:ascii="Courier New" w:hAnsi="Courier New" w:cs="Courier New"/>
          <w:lang w:val="en-US"/>
        </w:rPr>
        <w:t>noise_length</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count_steps_per_bar</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count_notes</w:t>
      </w:r>
      <w:proofErr w:type="spellEnd"/>
    </w:p>
    <w:p w14:paraId="4A0A43F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06DED645" w14:textId="77777777" w:rsidR="005D74D4" w:rsidRPr="00424418" w:rsidRDefault="005D74D4" w:rsidP="005D74D4">
      <w:pPr>
        <w:rPr>
          <w:rFonts w:ascii="Courier New" w:hAnsi="Courier New" w:cs="Courier New"/>
          <w:lang w:val="en-US"/>
        </w:rPr>
      </w:pPr>
    </w:p>
    <w:p w14:paraId="2DCEBFA1" w14:textId="77777777" w:rsidR="005D74D4" w:rsidRPr="00424418" w:rsidRDefault="005D74D4" w:rsidP="005D74D4">
      <w:pPr>
        <w:pStyle w:val="Caption"/>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w:t>
      </w:r>
      <w:r>
        <w:rPr>
          <w:b w:val="0"/>
          <w:lang w:val="en-US"/>
        </w:rPr>
        <w:t>2</w:t>
      </w:r>
      <w:r w:rsidRPr="00424418">
        <w:rPr>
          <w:rFonts w:ascii="Courier New" w:hAnsi="Courier New" w:cs="Courier New"/>
          <w:lang w:val="en-US"/>
        </w:rPr>
        <w:t xml:space="preserve">    </w:t>
      </w:r>
    </w:p>
    <w:p w14:paraId="6F9A3D8E" w14:textId="77777777" w:rsidR="005D74D4" w:rsidRPr="00424418" w:rsidRDefault="005D74D4" w:rsidP="005D74D4">
      <w:pPr>
        <w:rPr>
          <w:rFonts w:ascii="Courier New" w:hAnsi="Courier New" w:cs="Courier New"/>
          <w:lang w:val="en-US"/>
        </w:rPr>
      </w:pPr>
      <w:r>
        <w:rPr>
          <w:rFonts w:ascii="Courier New" w:hAnsi="Courier New" w:cs="Courier New"/>
          <w:lang w:val="en-US"/>
        </w:rPr>
        <w:t xml:space="preserve">    </w:t>
      </w:r>
      <w:proofErr w:type="spellStart"/>
      <w:r w:rsidRPr="00424418">
        <w:rPr>
          <w:rFonts w:ascii="Courier New" w:hAnsi="Courier New" w:cs="Courier New"/>
          <w:lang w:val="en-US"/>
        </w:rPr>
        <w:t>bars_output</w:t>
      </w:r>
      <w:proofErr w:type="spellEnd"/>
      <w:r w:rsidRPr="00424418">
        <w:rPr>
          <w:rFonts w:ascii="Courier New" w:hAnsi="Courier New" w:cs="Courier New"/>
          <w:lang w:val="en-US"/>
        </w:rPr>
        <w:t xml:space="preserve"> = []</w:t>
      </w:r>
    </w:p>
    <w:p w14:paraId="0B38680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chord_noise</w:t>
      </w:r>
      <w:proofErr w:type="spellEnd"/>
      <w:r w:rsidRPr="00424418">
        <w:rPr>
          <w:rFonts w:ascii="Courier New" w:hAnsi="Courier New" w:cs="Courier New"/>
          <w:lang w:val="en-US"/>
        </w:rPr>
        <w:t xml:space="preserve"> = []</w:t>
      </w:r>
    </w:p>
    <w:p w14:paraId="0DFB765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count_bars</w:t>
      </w:r>
      <w:proofErr w:type="spellEnd"/>
      <w:r w:rsidRPr="00424418">
        <w:rPr>
          <w:rFonts w:ascii="Courier New" w:hAnsi="Courier New" w:cs="Courier New"/>
          <w:lang w:val="en-US"/>
        </w:rPr>
        <w:t>):</w:t>
      </w:r>
    </w:p>
    <w:p w14:paraId="02F798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chord_</w:t>
      </w:r>
      <w:proofErr w:type="gramStart"/>
      <w:r w:rsidRPr="00424418">
        <w:rPr>
          <w:rFonts w:ascii="Courier New" w:hAnsi="Courier New" w:cs="Courier New"/>
          <w:lang w:val="en-US"/>
        </w:rPr>
        <w:t>noise.append</w:t>
      </w:r>
      <w:proofErr w:type="spellEnd"/>
      <w:proofErr w:type="gramEnd"/>
      <w:r w:rsidRPr="00424418">
        <w:rPr>
          <w:rFonts w:ascii="Courier New" w:hAnsi="Courier New" w:cs="Courier New"/>
          <w:lang w:val="en-US"/>
        </w:rPr>
        <w:t xml:space="preserve">(Lambda(lambda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w:t>
      </w:r>
      <w:proofErr w:type="spellStart"/>
      <w:r w:rsidRPr="00424418">
        <w:rPr>
          <w:rFonts w:ascii="Courier New" w:hAnsi="Courier New" w:cs="Courier New"/>
          <w:lang w:val="en-US"/>
        </w:rPr>
        <w:t>chords_reshaped</w:t>
      </w:r>
      <w:proofErr w:type="spellEnd"/>
      <w:r w:rsidRPr="00424418">
        <w:rPr>
          <w:rFonts w:ascii="Courier New" w:hAnsi="Courier New" w:cs="Courier New"/>
          <w:lang w:val="en-US"/>
        </w:rPr>
        <w:t>))</w:t>
      </w:r>
    </w:p>
    <w:p w14:paraId="6F8F6B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style_noise</w:t>
      </w:r>
      <w:proofErr w:type="spellEnd"/>
      <w:r w:rsidRPr="00424418">
        <w:rPr>
          <w:rFonts w:ascii="Courier New" w:hAnsi="Courier New" w:cs="Courier New"/>
          <w:lang w:val="en-US"/>
        </w:rPr>
        <w:t xml:space="preserve"> = style</w:t>
      </w:r>
    </w:p>
    <w:p w14:paraId="6C1FDBD8" w14:textId="77777777" w:rsidR="005D74D4" w:rsidRPr="00424418" w:rsidRDefault="005D74D4" w:rsidP="005D74D4">
      <w:pPr>
        <w:rPr>
          <w:rFonts w:ascii="Courier New" w:hAnsi="Courier New" w:cs="Courier New"/>
          <w:lang w:val="en-US"/>
        </w:rPr>
      </w:pPr>
    </w:p>
    <w:p w14:paraId="1D41E9C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tracks_output</w:t>
      </w:r>
      <w:proofErr w:type="spellEnd"/>
      <w:r w:rsidRPr="00424418">
        <w:rPr>
          <w:rFonts w:ascii="Courier New" w:hAnsi="Courier New" w:cs="Courier New"/>
          <w:lang w:val="en-US"/>
        </w:rPr>
        <w:t xml:space="preserve"> = []</w:t>
      </w:r>
    </w:p>
    <w:p w14:paraId="04B237F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in range(</w:t>
      </w:r>
      <w:proofErr w:type="spellStart"/>
      <w:r w:rsidRPr="00424418">
        <w:rPr>
          <w:rFonts w:ascii="Courier New" w:hAnsi="Courier New" w:cs="Courier New"/>
          <w:lang w:val="en-US"/>
        </w:rPr>
        <w:t>count_tracks</w:t>
      </w:r>
      <w:proofErr w:type="spellEnd"/>
      <w:r w:rsidRPr="00424418">
        <w:rPr>
          <w:rFonts w:ascii="Courier New" w:hAnsi="Courier New" w:cs="Courier New"/>
          <w:lang w:val="en-US"/>
        </w:rPr>
        <w:t>):</w:t>
      </w:r>
    </w:p>
    <w:p w14:paraId="4419827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melody_noise</w:t>
      </w:r>
      <w:proofErr w:type="spellEnd"/>
      <w:r w:rsidRPr="00424418">
        <w:rPr>
          <w:rFonts w:ascii="Courier New" w:hAnsi="Courier New" w:cs="Courier New"/>
          <w:lang w:val="en-US"/>
        </w:rPr>
        <w:t xml:space="preserve"> = </w:t>
      </w:r>
      <w:proofErr w:type="gramStart"/>
      <w:r w:rsidRPr="00424418">
        <w:rPr>
          <w:rFonts w:ascii="Courier New" w:hAnsi="Courier New" w:cs="Courier New"/>
          <w:lang w:val="en-US"/>
        </w:rPr>
        <w:t>Lambda(</w:t>
      </w:r>
      <w:proofErr w:type="gramEnd"/>
      <w:r w:rsidRPr="00424418">
        <w:rPr>
          <w:rFonts w:ascii="Courier New" w:hAnsi="Courier New" w:cs="Courier New"/>
          <w:lang w:val="en-US"/>
        </w:rPr>
        <w:t xml:space="preserve">lambda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w:t>
      </w:r>
      <w:proofErr w:type="spellStart"/>
      <w:r w:rsidRPr="00424418">
        <w:rPr>
          <w:rFonts w:ascii="Courier New" w:hAnsi="Courier New" w:cs="Courier New"/>
          <w:lang w:val="en-US"/>
        </w:rPr>
        <w:t>melody_reshaped</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
    <w:p w14:paraId="21AF5F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groove_noise</w:t>
      </w:r>
      <w:proofErr w:type="spellEnd"/>
      <w:r w:rsidRPr="00424418">
        <w:rPr>
          <w:rFonts w:ascii="Courier New" w:hAnsi="Courier New" w:cs="Courier New"/>
          <w:lang w:val="en-US"/>
        </w:rPr>
        <w:t xml:space="preserve"> = </w:t>
      </w:r>
      <w:proofErr w:type="gramStart"/>
      <w:r w:rsidRPr="00424418">
        <w:rPr>
          <w:rFonts w:ascii="Courier New" w:hAnsi="Courier New" w:cs="Courier New"/>
          <w:lang w:val="en-US"/>
        </w:rPr>
        <w:t>Lambda(</w:t>
      </w:r>
      <w:proofErr w:type="gramEnd"/>
      <w:r w:rsidRPr="00424418">
        <w:rPr>
          <w:rFonts w:ascii="Courier New" w:hAnsi="Courier New" w:cs="Courier New"/>
          <w:lang w:val="en-US"/>
        </w:rPr>
        <w:t xml:space="preserve">lambda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xml:space="preserve">: x[:, </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 :])(groove)</w:t>
      </w:r>
    </w:p>
    <w:p w14:paraId="5FE81D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concat_input</w:t>
      </w:r>
      <w:proofErr w:type="spellEnd"/>
      <w:r w:rsidRPr="00424418">
        <w:rPr>
          <w:rFonts w:ascii="Courier New" w:hAnsi="Courier New" w:cs="Courier New"/>
          <w:lang w:val="en-US"/>
        </w:rPr>
        <w:t xml:space="preserve"> = Concatenate(axis=</w:t>
      </w:r>
      <w:proofErr w:type="gramStart"/>
      <w:r w:rsidRPr="00424418">
        <w:rPr>
          <w:rFonts w:ascii="Courier New" w:hAnsi="Courier New" w:cs="Courier New"/>
          <w:lang w:val="en-US"/>
        </w:rPr>
        <w:t>1)(</w:t>
      </w:r>
      <w:proofErr w:type="gramEnd"/>
      <w:r w:rsidRPr="00424418">
        <w:rPr>
          <w:rFonts w:ascii="Courier New" w:hAnsi="Courier New" w:cs="Courier New"/>
          <w:lang w:val="en-US"/>
        </w:rPr>
        <w:t>[</w:t>
      </w:r>
      <w:proofErr w:type="spellStart"/>
      <w:r w:rsidRPr="00424418">
        <w:rPr>
          <w:rFonts w:ascii="Courier New" w:hAnsi="Courier New" w:cs="Courier New"/>
          <w:lang w:val="en-US"/>
        </w:rPr>
        <w:t>chord_noise</w:t>
      </w:r>
      <w:proofErr w:type="spellEnd"/>
      <w:r w:rsidRPr="00424418">
        <w:rPr>
          <w:rFonts w:ascii="Courier New" w:hAnsi="Courier New" w:cs="Courier New"/>
          <w:lang w:val="en-US"/>
        </w:rPr>
        <w:t>[</w:t>
      </w:r>
      <w:proofErr w:type="spellStart"/>
      <w:r w:rsidRPr="00424418">
        <w:rPr>
          <w:rFonts w:ascii="Courier New" w:hAnsi="Courier New" w:cs="Courier New"/>
          <w:lang w:val="en-US"/>
        </w:rPr>
        <w:t>bar_ix</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style_noise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melody_noise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groove_noise</w:t>
      </w:r>
      <w:proofErr w:type="spellEnd"/>
      <w:r w:rsidRPr="00424418">
        <w:rPr>
          <w:rFonts w:ascii="Courier New" w:hAnsi="Courier New" w:cs="Courier New"/>
          <w:lang w:val="en-US"/>
        </w:rPr>
        <w:t>])</w:t>
      </w:r>
    </w:p>
    <w:p w14:paraId="66B28D7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tracks_</w:t>
      </w:r>
      <w:proofErr w:type="gramStart"/>
      <w:r w:rsidRPr="00424418">
        <w:rPr>
          <w:rFonts w:ascii="Courier New" w:hAnsi="Courier New" w:cs="Courier New"/>
          <w:lang w:val="en-US"/>
        </w:rPr>
        <w:t>output.append</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bar_generators</w:t>
      </w:r>
      <w:proofErr w:type="spellEnd"/>
      <w:r w:rsidRPr="00424418">
        <w:rPr>
          <w:rFonts w:ascii="Courier New" w:hAnsi="Courier New" w:cs="Courier New"/>
          <w:lang w:val="en-US"/>
        </w:rPr>
        <w:t>[</w:t>
      </w:r>
      <w:proofErr w:type="spellStart"/>
      <w:r w:rsidRPr="00424418">
        <w:rPr>
          <w:rFonts w:ascii="Courier New" w:hAnsi="Courier New" w:cs="Courier New"/>
          <w:lang w:val="en-US"/>
        </w:rPr>
        <w:t>track_ix</w:t>
      </w:r>
      <w:proofErr w:type="spellEnd"/>
      <w:r w:rsidRPr="00424418">
        <w:rPr>
          <w:rFonts w:ascii="Courier New" w:hAnsi="Courier New" w:cs="Courier New"/>
          <w:lang w:val="en-US"/>
        </w:rPr>
        <w:t>](</w:t>
      </w:r>
      <w:proofErr w:type="spellStart"/>
      <w:r w:rsidRPr="00424418">
        <w:rPr>
          <w:rFonts w:ascii="Courier New" w:hAnsi="Courier New" w:cs="Courier New"/>
          <w:lang w:val="en-US"/>
        </w:rPr>
        <w:t>concat_input</w:t>
      </w:r>
      <w:proofErr w:type="spellEnd"/>
      <w:r w:rsidRPr="00424418">
        <w:rPr>
          <w:rFonts w:ascii="Courier New" w:hAnsi="Courier New" w:cs="Courier New"/>
          <w:lang w:val="en-US"/>
        </w:rPr>
        <w:t>))</w:t>
      </w:r>
    </w:p>
    <w:p w14:paraId="6AEA38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bars_</w:t>
      </w:r>
      <w:proofErr w:type="gramStart"/>
      <w:r w:rsidRPr="00424418">
        <w:rPr>
          <w:rFonts w:ascii="Courier New" w:hAnsi="Courier New" w:cs="Courier New"/>
          <w:lang w:val="en-US"/>
        </w:rPr>
        <w:t>output.append</w:t>
      </w:r>
      <w:proofErr w:type="spellEnd"/>
      <w:proofErr w:type="gramEnd"/>
      <w:r w:rsidRPr="00424418">
        <w:rPr>
          <w:rFonts w:ascii="Courier New" w:hAnsi="Courier New" w:cs="Courier New"/>
          <w:lang w:val="en-US"/>
        </w:rPr>
        <w:t>(Concatenate(axis=-1)(</w:t>
      </w:r>
      <w:proofErr w:type="spellStart"/>
      <w:r w:rsidRPr="00424418">
        <w:rPr>
          <w:rFonts w:ascii="Courier New" w:hAnsi="Courier New" w:cs="Courier New"/>
          <w:lang w:val="en-US"/>
        </w:rPr>
        <w:t>tracks_output</w:t>
      </w:r>
      <w:proofErr w:type="spellEnd"/>
      <w:r w:rsidRPr="00424418">
        <w:rPr>
          <w:rFonts w:ascii="Courier New" w:hAnsi="Courier New" w:cs="Courier New"/>
          <w:lang w:val="en-US"/>
        </w:rPr>
        <w:t>))</w:t>
      </w:r>
    </w:p>
    <w:p w14:paraId="369660AB" w14:textId="77777777" w:rsidR="005D74D4" w:rsidRPr="00424418" w:rsidRDefault="005D74D4" w:rsidP="005D74D4">
      <w:pPr>
        <w:rPr>
          <w:rFonts w:ascii="Courier New" w:hAnsi="Courier New" w:cs="Courier New"/>
          <w:lang w:val="en-US"/>
        </w:rPr>
      </w:pPr>
    </w:p>
    <w:p w14:paraId="42075D1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output = Concatenate(axis=</w:t>
      </w:r>
      <w:proofErr w:type="gramStart"/>
      <w:r w:rsidRPr="00424418">
        <w:rPr>
          <w:rFonts w:ascii="Courier New" w:hAnsi="Courier New" w:cs="Courier New"/>
          <w:lang w:val="en-US"/>
        </w:rPr>
        <w:t>1)(</w:t>
      </w:r>
      <w:proofErr w:type="spellStart"/>
      <w:proofErr w:type="gramEnd"/>
      <w:r w:rsidRPr="00424418">
        <w:rPr>
          <w:rFonts w:ascii="Courier New" w:hAnsi="Courier New" w:cs="Courier New"/>
          <w:lang w:val="en-US"/>
        </w:rPr>
        <w:t>bars_output</w:t>
      </w:r>
      <w:proofErr w:type="spellEnd"/>
      <w:r w:rsidRPr="00424418">
        <w:rPr>
          <w:rFonts w:ascii="Courier New" w:hAnsi="Courier New" w:cs="Courier New"/>
          <w:lang w:val="en-US"/>
        </w:rPr>
        <w:t>)</w:t>
      </w:r>
    </w:p>
    <w:p w14:paraId="2F8BBE9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w:t>
      </w:r>
      <w:proofErr w:type="gramStart"/>
      <w:r w:rsidRPr="00424418">
        <w:rPr>
          <w:rFonts w:ascii="Courier New" w:hAnsi="Courier New" w:cs="Courier New"/>
          <w:lang w:val="en-US"/>
        </w:rPr>
        <w:t>Model(</w:t>
      </w:r>
      <w:proofErr w:type="gramEnd"/>
      <w:r w:rsidRPr="00424418">
        <w:rPr>
          <w:rFonts w:ascii="Courier New" w:hAnsi="Courier New" w:cs="Courier New"/>
          <w:lang w:val="en-US"/>
        </w:rPr>
        <w:t>[chords, style, melody, groove], output)</w:t>
      </w:r>
    </w:p>
    <w:p w14:paraId="1F1C2C6F" w14:textId="77777777" w:rsidR="005D74D4" w:rsidRDefault="005D74D4" w:rsidP="005D74D4">
      <w:pPr>
        <w:tabs>
          <w:tab w:val="left" w:pos="1276"/>
        </w:tabs>
        <w:spacing w:line="360" w:lineRule="auto"/>
        <w:rPr>
          <w:sz w:val="28"/>
          <w:szCs w:val="28"/>
          <w:lang w:val="en-US"/>
        </w:rPr>
      </w:pPr>
    </w:p>
    <w:p w14:paraId="16E155ED" w14:textId="77777777" w:rsidR="005D74D4" w:rsidRPr="00424418" w:rsidRDefault="005D74D4" w:rsidP="005D74D4">
      <w:pPr>
        <w:pStyle w:val="Caption"/>
        <w:spacing w:after="0"/>
        <w:jc w:val="left"/>
        <w:rPr>
          <w:b w:val="0"/>
          <w:lang w:val="en-US"/>
        </w:rPr>
      </w:pPr>
      <w:r>
        <w:rPr>
          <w:b w:val="0"/>
        </w:rPr>
        <w:t>Листинг</w:t>
      </w:r>
      <w:r w:rsidRPr="00D20BB6">
        <w:rPr>
          <w:b w:val="0"/>
          <w:lang w:val="en-US"/>
        </w:rPr>
        <w:t xml:space="preserve"> </w:t>
      </w:r>
      <w:r w:rsidRPr="00424418">
        <w:rPr>
          <w:b w:val="0"/>
          <w:lang w:val="en-US"/>
        </w:rPr>
        <w:t>3</w:t>
      </w:r>
      <w:r w:rsidRPr="00D20BB6">
        <w:rPr>
          <w:b w:val="0"/>
          <w:lang w:val="en-US"/>
        </w:rPr>
        <w:t xml:space="preserve"> – </w:t>
      </w:r>
      <w:r>
        <w:rPr>
          <w:b w:val="0"/>
        </w:rPr>
        <w:t>Функция</w:t>
      </w:r>
      <w:r w:rsidRPr="00424418">
        <w:rPr>
          <w:b w:val="0"/>
          <w:lang w:val="en-US"/>
        </w:rPr>
        <w:t xml:space="preserve"> </w:t>
      </w:r>
      <w:r>
        <w:rPr>
          <w:b w:val="0"/>
        </w:rPr>
        <w:t>штрафа</w:t>
      </w:r>
      <w:r w:rsidRPr="00424418">
        <w:rPr>
          <w:b w:val="0"/>
          <w:lang w:val="en-US"/>
        </w:rPr>
        <w:t xml:space="preserve"> </w:t>
      </w:r>
      <w:r>
        <w:rPr>
          <w:b w:val="0"/>
        </w:rPr>
        <w:t>за</w:t>
      </w:r>
      <w:r w:rsidRPr="00424418">
        <w:rPr>
          <w:b w:val="0"/>
          <w:lang w:val="en-US"/>
        </w:rPr>
        <w:t xml:space="preserve"> </w:t>
      </w:r>
      <w:r>
        <w:rPr>
          <w:b w:val="0"/>
        </w:rPr>
        <w:t>градиент</w:t>
      </w:r>
    </w:p>
    <w:p w14:paraId="5DAA100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w:t>
      </w:r>
      <w:proofErr w:type="spellStart"/>
      <w:r w:rsidRPr="00424418">
        <w:rPr>
          <w:rFonts w:ascii="Courier New" w:hAnsi="Courier New" w:cs="Courier New"/>
          <w:lang w:val="en-US"/>
        </w:rPr>
        <w:t>gradient_</w:t>
      </w:r>
      <w:proofErr w:type="gramStart"/>
      <w:r w:rsidRPr="00424418">
        <w:rPr>
          <w:rFonts w:ascii="Courier New" w:hAnsi="Courier New" w:cs="Courier New"/>
          <w:lang w:val="en-US"/>
        </w:rPr>
        <w:t>penalty</w:t>
      </w:r>
      <w:proofErr w:type="spellEnd"/>
      <w:r w:rsidRPr="00424418">
        <w:rPr>
          <w:rFonts w:ascii="Courier New" w:hAnsi="Courier New" w:cs="Courier New"/>
          <w:lang w:val="en-US"/>
        </w:rPr>
        <w:t>(</w:t>
      </w:r>
      <w:proofErr w:type="gramEnd"/>
      <w:r w:rsidRPr="00424418">
        <w:rPr>
          <w:rFonts w:ascii="Courier New" w:hAnsi="Courier New" w:cs="Courier New"/>
          <w:lang w:val="en-US"/>
        </w:rPr>
        <w:t xml:space="preserve">self, </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real, fake):</w:t>
      </w:r>
    </w:p>
    <w:p w14:paraId="6035DFD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alpha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1, 1, 1, 1], 0.0, 1.0)</w:t>
      </w:r>
    </w:p>
    <w:p w14:paraId="0DD837C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difference = fake - real</w:t>
      </w:r>
    </w:p>
    <w:p w14:paraId="3ADFD75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interpolated = real + alpha * difference</w:t>
      </w:r>
    </w:p>
    <w:p w14:paraId="38559BA5" w14:textId="77777777" w:rsidR="005D74D4" w:rsidRPr="00424418" w:rsidRDefault="005D74D4" w:rsidP="005D74D4">
      <w:pPr>
        <w:rPr>
          <w:rFonts w:ascii="Courier New" w:hAnsi="Courier New" w:cs="Courier New"/>
          <w:lang w:val="en-US"/>
        </w:rPr>
      </w:pPr>
    </w:p>
    <w:p w14:paraId="4740DDC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w:t>
      </w:r>
      <w:proofErr w:type="spellStart"/>
      <w:proofErr w:type="gramStart"/>
      <w:r w:rsidRPr="00424418">
        <w:rPr>
          <w:rFonts w:ascii="Courier New" w:hAnsi="Courier New" w:cs="Courier New"/>
          <w:lang w:val="en-US"/>
        </w:rPr>
        <w:t>tf.GradientTape</w:t>
      </w:r>
      <w:proofErr w:type="spellEnd"/>
      <w:proofErr w:type="gramEnd"/>
      <w:r w:rsidRPr="00424418">
        <w:rPr>
          <w:rFonts w:ascii="Courier New" w:hAnsi="Courier New" w:cs="Courier New"/>
          <w:lang w:val="en-US"/>
        </w:rPr>
        <w:t>() as tape:</w:t>
      </w:r>
    </w:p>
    <w:p w14:paraId="1E884C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tape.watch</w:t>
      </w:r>
      <w:proofErr w:type="spellEnd"/>
      <w:proofErr w:type="gramEnd"/>
      <w:r w:rsidRPr="00424418">
        <w:rPr>
          <w:rFonts w:ascii="Courier New" w:hAnsi="Courier New" w:cs="Courier New"/>
          <w:lang w:val="en-US"/>
        </w:rPr>
        <w:t>(interpolated)</w:t>
      </w:r>
    </w:p>
    <w:p w14:paraId="6DFE8D3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pred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(interpolated, training=True)</w:t>
      </w:r>
    </w:p>
    <w:p w14:paraId="597CEBEB" w14:textId="77777777" w:rsidR="005D74D4" w:rsidRPr="00424418" w:rsidRDefault="005D74D4" w:rsidP="005D74D4">
      <w:pPr>
        <w:rPr>
          <w:rFonts w:ascii="Courier New" w:hAnsi="Courier New" w:cs="Courier New"/>
          <w:lang w:val="en-US"/>
        </w:rPr>
      </w:pPr>
    </w:p>
    <w:p w14:paraId="28738E5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grads = </w:t>
      </w:r>
      <w:proofErr w:type="spellStart"/>
      <w:proofErr w:type="gramStart"/>
      <w:r w:rsidRPr="00424418">
        <w:rPr>
          <w:rFonts w:ascii="Courier New" w:hAnsi="Courier New" w:cs="Courier New"/>
          <w:lang w:val="en-US"/>
        </w:rPr>
        <w:t>tape.gradient</w:t>
      </w:r>
      <w:proofErr w:type="spellEnd"/>
      <w:proofErr w:type="gramEnd"/>
      <w:r w:rsidRPr="00424418">
        <w:rPr>
          <w:rFonts w:ascii="Courier New" w:hAnsi="Courier New" w:cs="Courier New"/>
          <w:lang w:val="en-US"/>
        </w:rPr>
        <w:t>(pred, [interpolated])[0]</w:t>
      </w:r>
    </w:p>
    <w:p w14:paraId="7428254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norm = </w:t>
      </w:r>
      <w:proofErr w:type="spellStart"/>
      <w:proofErr w:type="gramStart"/>
      <w:r w:rsidRPr="00424418">
        <w:rPr>
          <w:rFonts w:ascii="Courier New" w:hAnsi="Courier New" w:cs="Courier New"/>
          <w:lang w:val="en-US"/>
        </w:rPr>
        <w:t>tf.sqrt</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tf.reduce_sum</w:t>
      </w:r>
      <w:proofErr w:type="spellEnd"/>
      <w:r w:rsidRPr="00424418">
        <w:rPr>
          <w:rFonts w:ascii="Courier New" w:hAnsi="Courier New" w:cs="Courier New"/>
          <w:lang w:val="en-US"/>
        </w:rPr>
        <w:t>(</w:t>
      </w:r>
      <w:proofErr w:type="spellStart"/>
      <w:r w:rsidRPr="00424418">
        <w:rPr>
          <w:rFonts w:ascii="Courier New" w:hAnsi="Courier New" w:cs="Courier New"/>
          <w:lang w:val="en-US"/>
        </w:rPr>
        <w:t>tf.square</w:t>
      </w:r>
      <w:proofErr w:type="spellEnd"/>
      <w:r w:rsidRPr="00424418">
        <w:rPr>
          <w:rFonts w:ascii="Courier New" w:hAnsi="Courier New" w:cs="Courier New"/>
          <w:lang w:val="en-US"/>
        </w:rPr>
        <w:t>(grads), axis=[1, 2, 3]))</w:t>
      </w:r>
    </w:p>
    <w:p w14:paraId="432BCD5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gradient_penalty</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tf.reduce</w:t>
      </w:r>
      <w:proofErr w:type="gramEnd"/>
      <w:r w:rsidRPr="00424418">
        <w:rPr>
          <w:rFonts w:ascii="Courier New" w:hAnsi="Courier New" w:cs="Courier New"/>
          <w:lang w:val="en-US"/>
        </w:rPr>
        <w:t>_mean</w:t>
      </w:r>
      <w:proofErr w:type="spellEnd"/>
      <w:r w:rsidRPr="00424418">
        <w:rPr>
          <w:rFonts w:ascii="Courier New" w:hAnsi="Courier New" w:cs="Courier New"/>
          <w:lang w:val="en-US"/>
        </w:rPr>
        <w:t>((norm - 1.0) ** 2)</w:t>
      </w:r>
    </w:p>
    <w:p w14:paraId="02708E3F" w14:textId="77777777" w:rsidR="005D74D4" w:rsidRDefault="005D74D4" w:rsidP="005D74D4">
      <w:pPr>
        <w:rPr>
          <w:rFonts w:ascii="Courier New" w:hAnsi="Courier New" w:cs="Courier New"/>
          <w:lang w:val="en-US"/>
        </w:rPr>
      </w:pPr>
      <w:r w:rsidRPr="00424418">
        <w:rPr>
          <w:rFonts w:ascii="Courier New" w:hAnsi="Courier New" w:cs="Courier New"/>
          <w:lang w:val="en-US"/>
        </w:rPr>
        <w:t xml:space="preserve">        return </w:t>
      </w:r>
      <w:proofErr w:type="spellStart"/>
      <w:r w:rsidRPr="00424418">
        <w:rPr>
          <w:rFonts w:ascii="Courier New" w:hAnsi="Courier New" w:cs="Courier New"/>
          <w:lang w:val="en-US"/>
        </w:rPr>
        <w:t>gradient_</w:t>
      </w:r>
      <w:proofErr w:type="gramStart"/>
      <w:r w:rsidRPr="00424418">
        <w:rPr>
          <w:rFonts w:ascii="Courier New" w:hAnsi="Courier New" w:cs="Courier New"/>
          <w:lang w:val="en-US"/>
        </w:rPr>
        <w:t>penalty</w:t>
      </w:r>
      <w:proofErr w:type="spellEnd"/>
      <w:proofErr w:type="gramEnd"/>
    </w:p>
    <w:p w14:paraId="330DB6FE" w14:textId="77777777" w:rsidR="005D74D4" w:rsidRPr="0049178A" w:rsidRDefault="005D74D4" w:rsidP="005D74D4">
      <w:pPr>
        <w:rPr>
          <w:sz w:val="28"/>
          <w:szCs w:val="28"/>
          <w:lang w:val="en-US"/>
        </w:rPr>
      </w:pPr>
    </w:p>
    <w:p w14:paraId="3031F948" w14:textId="77777777" w:rsidR="005D74D4" w:rsidRPr="00424418" w:rsidRDefault="005D74D4" w:rsidP="005D74D4">
      <w:pPr>
        <w:pStyle w:val="Caption"/>
        <w:spacing w:after="0"/>
        <w:jc w:val="left"/>
        <w:rPr>
          <w:b w:val="0"/>
          <w:lang w:val="en-US"/>
        </w:rPr>
      </w:pPr>
      <w:r>
        <w:rPr>
          <w:b w:val="0"/>
        </w:rPr>
        <w:t>Листинг</w:t>
      </w:r>
      <w:r w:rsidRPr="00D20BB6">
        <w:rPr>
          <w:b w:val="0"/>
          <w:lang w:val="en-US"/>
        </w:rPr>
        <w:t xml:space="preserve"> </w:t>
      </w:r>
      <w:r>
        <w:rPr>
          <w:b w:val="0"/>
          <w:lang w:val="en-US"/>
        </w:rPr>
        <w:t>4</w:t>
      </w:r>
      <w:r w:rsidRPr="00D20BB6">
        <w:rPr>
          <w:b w:val="0"/>
          <w:lang w:val="en-US"/>
        </w:rPr>
        <w:t xml:space="preserve"> – </w:t>
      </w:r>
      <w:r>
        <w:rPr>
          <w:b w:val="0"/>
        </w:rPr>
        <w:t>Обучение</w:t>
      </w:r>
      <w:r w:rsidRPr="00424418">
        <w:rPr>
          <w:b w:val="0"/>
          <w:lang w:val="en-US"/>
        </w:rPr>
        <w:t xml:space="preserve"> </w:t>
      </w:r>
      <w:r>
        <w:rPr>
          <w:b w:val="0"/>
        </w:rPr>
        <w:t>модели</w:t>
      </w:r>
    </w:p>
    <w:p w14:paraId="083502D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w:t>
      </w:r>
      <w:proofErr w:type="spellStart"/>
      <w:r w:rsidRPr="00424418">
        <w:rPr>
          <w:rFonts w:ascii="Courier New" w:hAnsi="Courier New" w:cs="Courier New"/>
          <w:lang w:val="en-US"/>
        </w:rPr>
        <w:t>train_</w:t>
      </w:r>
      <w:proofErr w:type="gramStart"/>
      <w:r w:rsidRPr="00424418">
        <w:rPr>
          <w:rFonts w:ascii="Courier New" w:hAnsi="Courier New" w:cs="Courier New"/>
          <w:lang w:val="en-US"/>
        </w:rPr>
        <w:t>step</w:t>
      </w:r>
      <w:proofErr w:type="spellEnd"/>
      <w:r w:rsidRPr="00424418">
        <w:rPr>
          <w:rFonts w:ascii="Courier New" w:hAnsi="Courier New" w:cs="Courier New"/>
          <w:lang w:val="en-US"/>
        </w:rPr>
        <w:t>(</w:t>
      </w:r>
      <w:proofErr w:type="gramEnd"/>
      <w:r w:rsidRPr="00424418">
        <w:rPr>
          <w:rFonts w:ascii="Courier New" w:hAnsi="Courier New" w:cs="Courier New"/>
          <w:lang w:val="en-US"/>
        </w:rPr>
        <w:t>self, real):</w:t>
      </w:r>
    </w:p>
    <w:p w14:paraId="74B9E69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tf.shape</w:t>
      </w:r>
      <w:proofErr w:type="spellEnd"/>
      <w:proofErr w:type="gramEnd"/>
      <w:r w:rsidRPr="00424418">
        <w:rPr>
          <w:rFonts w:ascii="Courier New" w:hAnsi="Courier New" w:cs="Courier New"/>
          <w:lang w:val="en-US"/>
        </w:rPr>
        <w:t>(real)[0]</w:t>
      </w:r>
    </w:p>
    <w:p w14:paraId="1AD0007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i in range(</w:t>
      </w:r>
      <w:proofErr w:type="spellStart"/>
      <w:proofErr w:type="gramStart"/>
      <w:r w:rsidRPr="00424418">
        <w:rPr>
          <w:rFonts w:ascii="Courier New" w:hAnsi="Courier New" w:cs="Courier New"/>
          <w:lang w:val="en-US"/>
        </w:rPr>
        <w:t>self.discriminator</w:t>
      </w:r>
      <w:proofErr w:type="gramEnd"/>
      <w:r w:rsidRPr="00424418">
        <w:rPr>
          <w:rFonts w:ascii="Courier New" w:hAnsi="Courier New" w:cs="Courier New"/>
          <w:lang w:val="en-US"/>
        </w:rPr>
        <w:t>_steps</w:t>
      </w:r>
      <w:proofErr w:type="spellEnd"/>
      <w:r w:rsidRPr="00424418">
        <w:rPr>
          <w:rFonts w:ascii="Courier New" w:hAnsi="Courier New" w:cs="Courier New"/>
          <w:lang w:val="en-US"/>
        </w:rPr>
        <w:t>):</w:t>
      </w:r>
    </w:p>
    <w:p w14:paraId="38AE34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0E262A8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693A6AA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011ACB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7C02D17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w:t>
      </w:r>
    </w:p>
    <w:p w14:paraId="132A338C" w14:textId="77777777" w:rsidR="005D74D4" w:rsidRPr="00424418" w:rsidRDefault="005D74D4" w:rsidP="005D74D4">
      <w:pPr>
        <w:rPr>
          <w:rFonts w:ascii="Courier New" w:hAnsi="Courier New" w:cs="Courier New"/>
          <w:lang w:val="en-US"/>
        </w:rPr>
      </w:pPr>
    </w:p>
    <w:p w14:paraId="550850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w:t>
      </w:r>
      <w:proofErr w:type="spellStart"/>
      <w:proofErr w:type="gramStart"/>
      <w:r w:rsidRPr="00424418">
        <w:rPr>
          <w:rFonts w:ascii="Courier New" w:hAnsi="Courier New" w:cs="Courier New"/>
          <w:lang w:val="en-US"/>
        </w:rPr>
        <w:t>tf.GradientTape</w:t>
      </w:r>
      <w:proofErr w:type="spellEnd"/>
      <w:proofErr w:type="gramEnd"/>
      <w:r w:rsidRPr="00424418">
        <w:rPr>
          <w:rFonts w:ascii="Courier New" w:hAnsi="Courier New" w:cs="Courier New"/>
          <w:lang w:val="en-US"/>
        </w:rPr>
        <w:t>() as tape:</w:t>
      </w:r>
    </w:p>
    <w:p w14:paraId="3AF8079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w:t>
      </w:r>
      <w:proofErr w:type="spellStart"/>
      <w:proofErr w:type="gramStart"/>
      <w:r w:rsidRPr="00424418">
        <w:rPr>
          <w:rFonts w:ascii="Courier New" w:hAnsi="Courier New" w:cs="Courier New"/>
          <w:lang w:val="en-US"/>
        </w:rPr>
        <w:t>self.generator</w:t>
      </w:r>
      <w:proofErr w:type="spellEnd"/>
      <w:proofErr w:type="gramEnd"/>
      <w:r w:rsidRPr="00424418">
        <w:rPr>
          <w:rFonts w:ascii="Courier New" w:hAnsi="Courier New" w:cs="Courier New"/>
          <w:lang w:val="en-US"/>
        </w:rPr>
        <w:t>(input, training=True)</w:t>
      </w:r>
    </w:p>
    <w:p w14:paraId="5849004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(fake, training=True)</w:t>
      </w:r>
    </w:p>
    <w:p w14:paraId="039B9EE0"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real_preds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(real, training=True)</w:t>
      </w:r>
    </w:p>
    <w:p w14:paraId="042AA203" w14:textId="77777777" w:rsidR="005D74D4" w:rsidRPr="00424418" w:rsidRDefault="005D74D4" w:rsidP="005D74D4">
      <w:pPr>
        <w:rPr>
          <w:rFonts w:ascii="Courier New" w:hAnsi="Courier New" w:cs="Courier New"/>
          <w:lang w:val="en-US"/>
        </w:rPr>
      </w:pPr>
    </w:p>
    <w:p w14:paraId="72960E20" w14:textId="77777777" w:rsidR="005D74D4" w:rsidRDefault="005D74D4" w:rsidP="005D74D4">
      <w:pPr>
        <w:rPr>
          <w:rFonts w:ascii="Courier New" w:hAnsi="Courier New" w:cs="Courier New"/>
          <w:lang w:val="en-US"/>
        </w:rPr>
      </w:pPr>
    </w:p>
    <w:p w14:paraId="01A8D4F2" w14:textId="77777777" w:rsidR="005D74D4" w:rsidRPr="0049178A" w:rsidRDefault="005D74D4" w:rsidP="005D74D4">
      <w:pPr>
        <w:spacing w:line="360" w:lineRule="auto"/>
        <w:jc w:val="right"/>
        <w:rPr>
          <w:rFonts w:ascii="Courier New" w:hAnsi="Courier New" w:cs="Courier New"/>
          <w:sz w:val="28"/>
          <w:szCs w:val="28"/>
          <w:lang w:val="en-US"/>
        </w:rPr>
      </w:pPr>
      <w:r w:rsidRPr="00424418">
        <w:rPr>
          <w:sz w:val="28"/>
          <w:szCs w:val="28"/>
        </w:rPr>
        <w:lastRenderedPageBreak/>
        <w:t>Окончание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Pr>
          <w:sz w:val="28"/>
          <w:szCs w:val="28"/>
          <w:lang w:val="en-US"/>
        </w:rPr>
        <w:t>4</w:t>
      </w:r>
      <w:r w:rsidRPr="00424418">
        <w:rPr>
          <w:rFonts w:ascii="Courier New" w:hAnsi="Courier New" w:cs="Courier New"/>
          <w:sz w:val="28"/>
          <w:szCs w:val="28"/>
          <w:lang w:val="en-US"/>
        </w:rPr>
        <w:t xml:space="preserve">                </w:t>
      </w:r>
    </w:p>
    <w:p w14:paraId="44FDEA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wasserstein_loss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tf.reduce</w:t>
      </w:r>
      <w:proofErr w:type="gramEnd"/>
      <w:r w:rsidRPr="00424418">
        <w:rPr>
          <w:rFonts w:ascii="Courier New" w:hAnsi="Courier New" w:cs="Courier New"/>
          <w:lang w:val="en-US"/>
        </w:rPr>
        <w:t>_mean</w:t>
      </w:r>
      <w:proofErr w:type="spellEnd"/>
      <w:r w:rsidRPr="00424418">
        <w:rPr>
          <w:rFonts w:ascii="Courier New" w:hAnsi="Courier New" w:cs="Courier New"/>
          <w:lang w:val="en-US"/>
        </w:rPr>
        <w:t>(</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tf.reduce_mean</w:t>
      </w:r>
      <w:proofErr w:type="spellEnd"/>
      <w:r w:rsidRPr="00424418">
        <w:rPr>
          <w:rFonts w:ascii="Courier New" w:hAnsi="Courier New" w:cs="Courier New"/>
          <w:lang w:val="en-US"/>
        </w:rPr>
        <w:t>(</w:t>
      </w:r>
      <w:proofErr w:type="spellStart"/>
      <w:r w:rsidRPr="00424418">
        <w:rPr>
          <w:rFonts w:ascii="Courier New" w:hAnsi="Courier New" w:cs="Courier New"/>
          <w:lang w:val="en-US"/>
        </w:rPr>
        <w:t>real_preds</w:t>
      </w:r>
      <w:proofErr w:type="spellEnd"/>
      <w:r w:rsidRPr="00424418">
        <w:rPr>
          <w:rFonts w:ascii="Courier New" w:hAnsi="Courier New" w:cs="Courier New"/>
          <w:lang w:val="en-US"/>
        </w:rPr>
        <w:t>)</w:t>
      </w:r>
    </w:p>
    <w:p w14:paraId="5C071B0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gradient_penalty</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self.gradient</w:t>
      </w:r>
      <w:proofErr w:type="gramEnd"/>
      <w:r w:rsidRPr="00424418">
        <w:rPr>
          <w:rFonts w:ascii="Courier New" w:hAnsi="Courier New" w:cs="Courier New"/>
          <w:lang w:val="en-US"/>
        </w:rPr>
        <w:t>_penalty</w:t>
      </w:r>
      <w:proofErr w:type="spellEnd"/>
      <w:r w:rsidRPr="00424418">
        <w:rPr>
          <w:rFonts w:ascii="Courier New" w:hAnsi="Courier New" w:cs="Courier New"/>
          <w:lang w:val="en-US"/>
        </w:rPr>
        <w:t>(</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real, fake)</w:t>
      </w:r>
    </w:p>
    <w:p w14:paraId="17A3D73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discriminator_loss</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wasserstein_loss</w:t>
      </w:r>
      <w:proofErr w:type="spellEnd"/>
      <w:r w:rsidRPr="00424418">
        <w:rPr>
          <w:rFonts w:ascii="Courier New" w:hAnsi="Courier New" w:cs="Courier New"/>
          <w:lang w:val="en-US"/>
        </w:rPr>
        <w:t xml:space="preserve"> + </w:t>
      </w:r>
      <w:proofErr w:type="spellStart"/>
      <w:r w:rsidRPr="00424418">
        <w:rPr>
          <w:rFonts w:ascii="Courier New" w:hAnsi="Courier New" w:cs="Courier New"/>
          <w:lang w:val="en-US"/>
        </w:rPr>
        <w:t>gradient_penalty</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self.gradient</w:t>
      </w:r>
      <w:proofErr w:type="gramEnd"/>
      <w:r w:rsidRPr="00424418">
        <w:rPr>
          <w:rFonts w:ascii="Courier New" w:hAnsi="Courier New" w:cs="Courier New"/>
          <w:lang w:val="en-US"/>
        </w:rPr>
        <w:t>_penalty_weight</w:t>
      </w:r>
      <w:proofErr w:type="spellEnd"/>
    </w:p>
    <w:p w14:paraId="038461BB" w14:textId="77777777" w:rsidR="005D74D4" w:rsidRPr="00424418" w:rsidRDefault="005D74D4" w:rsidP="005D74D4">
      <w:pPr>
        <w:rPr>
          <w:rFonts w:ascii="Courier New" w:hAnsi="Courier New" w:cs="Courier New"/>
          <w:lang w:val="en-US"/>
        </w:rPr>
      </w:pPr>
    </w:p>
    <w:p w14:paraId="08A5E3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w:t>
      </w:r>
      <w:proofErr w:type="spellStart"/>
      <w:proofErr w:type="gramStart"/>
      <w:r w:rsidRPr="00424418">
        <w:rPr>
          <w:rFonts w:ascii="Courier New" w:hAnsi="Courier New" w:cs="Courier New"/>
          <w:lang w:val="en-US"/>
        </w:rPr>
        <w:t>tape.gradient</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discriminator_loss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self.discriminator.trainable_variables</w:t>
      </w:r>
      <w:proofErr w:type="spellEnd"/>
      <w:r w:rsidRPr="00424418">
        <w:rPr>
          <w:rFonts w:ascii="Courier New" w:hAnsi="Courier New" w:cs="Courier New"/>
          <w:lang w:val="en-US"/>
        </w:rPr>
        <w:t>)</w:t>
      </w:r>
    </w:p>
    <w:p w14:paraId="5F026D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self.discriminator</w:t>
      </w:r>
      <w:proofErr w:type="gramEnd"/>
      <w:r w:rsidRPr="00424418">
        <w:rPr>
          <w:rFonts w:ascii="Courier New" w:hAnsi="Courier New" w:cs="Courier New"/>
          <w:lang w:val="en-US"/>
        </w:rPr>
        <w:t>_optimizer.apply_gradients</w:t>
      </w:r>
      <w:proofErr w:type="spellEnd"/>
      <w:r w:rsidRPr="00424418">
        <w:rPr>
          <w:rFonts w:ascii="Courier New" w:hAnsi="Courier New" w:cs="Courier New"/>
          <w:lang w:val="en-US"/>
        </w:rPr>
        <w:t xml:space="preserve">(zip(gradient, </w:t>
      </w:r>
      <w:proofErr w:type="spellStart"/>
      <w:r w:rsidRPr="00424418">
        <w:rPr>
          <w:rFonts w:ascii="Courier New" w:hAnsi="Courier New" w:cs="Courier New"/>
          <w:lang w:val="en-US"/>
        </w:rPr>
        <w:t>self.discriminator.trainable_variables</w:t>
      </w:r>
      <w:proofErr w:type="spellEnd"/>
      <w:r w:rsidRPr="00424418">
        <w:rPr>
          <w:rFonts w:ascii="Courier New" w:hAnsi="Courier New" w:cs="Courier New"/>
          <w:lang w:val="en-US"/>
        </w:rPr>
        <w:t>))</w:t>
      </w:r>
    </w:p>
    <w:p w14:paraId="7B2868A1" w14:textId="77777777" w:rsidR="005D74D4" w:rsidRPr="00424418" w:rsidRDefault="005D74D4" w:rsidP="005D74D4">
      <w:pPr>
        <w:rPr>
          <w:rFonts w:ascii="Courier New" w:hAnsi="Courier New" w:cs="Courier New"/>
          <w:lang w:val="en-US"/>
        </w:rPr>
      </w:pPr>
    </w:p>
    <w:p w14:paraId="5842EF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1ADCD4E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24E15F5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75126A6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tf.random</w:t>
      </w:r>
      <w:proofErr w:type="gramEnd"/>
      <w:r w:rsidRPr="00424418">
        <w:rPr>
          <w:rFonts w:ascii="Courier New" w:hAnsi="Courier New" w:cs="Courier New"/>
          <w:lang w:val="en-US"/>
        </w:rPr>
        <w:t>.normal</w:t>
      </w:r>
      <w:proofErr w:type="spellEnd"/>
      <w:r w:rsidRPr="00424418">
        <w:rPr>
          <w:rFonts w:ascii="Courier New" w:hAnsi="Courier New" w:cs="Courier New"/>
          <w:lang w:val="en-US"/>
        </w:rPr>
        <w:t>(shape=(</w:t>
      </w:r>
      <w:proofErr w:type="spellStart"/>
      <w:r w:rsidRPr="00424418">
        <w:rPr>
          <w:rFonts w:ascii="Courier New" w:hAnsi="Courier New" w:cs="Courier New"/>
          <w:lang w:val="en-US"/>
        </w:rPr>
        <w:t>batch_size</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self.count_tracks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self.noise_length</w:t>
      </w:r>
      <w:proofErr w:type="spellEnd"/>
      <w:r w:rsidRPr="00424418">
        <w:rPr>
          <w:rFonts w:ascii="Courier New" w:hAnsi="Courier New" w:cs="Courier New"/>
          <w:lang w:val="en-US"/>
        </w:rPr>
        <w:t>))</w:t>
      </w:r>
    </w:p>
    <w:p w14:paraId="5E88282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w:t>
      </w:r>
      <w:proofErr w:type="spellStart"/>
      <w:r w:rsidRPr="00424418">
        <w:rPr>
          <w:rFonts w:ascii="Courier New" w:hAnsi="Courier New" w:cs="Courier New"/>
          <w:lang w:val="en-US"/>
        </w:rPr>
        <w:t>chords_input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style_input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melody_input</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groove_input</w:t>
      </w:r>
      <w:proofErr w:type="spellEnd"/>
      <w:r w:rsidRPr="00424418">
        <w:rPr>
          <w:rFonts w:ascii="Courier New" w:hAnsi="Courier New" w:cs="Courier New"/>
          <w:lang w:val="en-US"/>
        </w:rPr>
        <w:t>]</w:t>
      </w:r>
    </w:p>
    <w:p w14:paraId="2878AE58" w14:textId="77777777" w:rsidR="005D74D4" w:rsidRPr="00424418" w:rsidRDefault="005D74D4" w:rsidP="005D74D4">
      <w:pPr>
        <w:rPr>
          <w:rFonts w:ascii="Courier New" w:hAnsi="Courier New" w:cs="Courier New"/>
          <w:lang w:val="en-US"/>
        </w:rPr>
      </w:pPr>
    </w:p>
    <w:p w14:paraId="38C5217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w:t>
      </w:r>
      <w:proofErr w:type="spellStart"/>
      <w:proofErr w:type="gramStart"/>
      <w:r w:rsidRPr="00424418">
        <w:rPr>
          <w:rFonts w:ascii="Courier New" w:hAnsi="Courier New" w:cs="Courier New"/>
          <w:lang w:val="en-US"/>
        </w:rPr>
        <w:t>tf.GradientTape</w:t>
      </w:r>
      <w:proofErr w:type="spellEnd"/>
      <w:proofErr w:type="gramEnd"/>
      <w:r w:rsidRPr="00424418">
        <w:rPr>
          <w:rFonts w:ascii="Courier New" w:hAnsi="Courier New" w:cs="Courier New"/>
          <w:lang w:val="en-US"/>
        </w:rPr>
        <w:t>() as tape:</w:t>
      </w:r>
    </w:p>
    <w:p w14:paraId="7DA18E3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w:t>
      </w:r>
      <w:proofErr w:type="spellStart"/>
      <w:proofErr w:type="gramStart"/>
      <w:r w:rsidRPr="00424418">
        <w:rPr>
          <w:rFonts w:ascii="Courier New" w:hAnsi="Courier New" w:cs="Courier New"/>
          <w:lang w:val="en-US"/>
        </w:rPr>
        <w:t>self.generator</w:t>
      </w:r>
      <w:proofErr w:type="spellEnd"/>
      <w:proofErr w:type="gramEnd"/>
      <w:r w:rsidRPr="00424418">
        <w:rPr>
          <w:rFonts w:ascii="Courier New" w:hAnsi="Courier New" w:cs="Courier New"/>
          <w:lang w:val="en-US"/>
        </w:rPr>
        <w:t>(input, training=True)</w:t>
      </w:r>
    </w:p>
    <w:p w14:paraId="39DAF3A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self.discriminator</w:t>
      </w:r>
      <w:proofErr w:type="spellEnd"/>
      <w:proofErr w:type="gramEnd"/>
      <w:r w:rsidRPr="00424418">
        <w:rPr>
          <w:rFonts w:ascii="Courier New" w:hAnsi="Courier New" w:cs="Courier New"/>
          <w:lang w:val="en-US"/>
        </w:rPr>
        <w:t>(fake, training=True)</w:t>
      </w:r>
    </w:p>
    <w:p w14:paraId="1FC3508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r w:rsidRPr="00424418">
        <w:rPr>
          <w:rFonts w:ascii="Courier New" w:hAnsi="Courier New" w:cs="Courier New"/>
          <w:lang w:val="en-US"/>
        </w:rPr>
        <w:t>generator_loss</w:t>
      </w:r>
      <w:proofErr w:type="spellEnd"/>
      <w:r w:rsidRPr="00424418">
        <w:rPr>
          <w:rFonts w:ascii="Courier New" w:hAnsi="Courier New" w:cs="Courier New"/>
          <w:lang w:val="en-US"/>
        </w:rPr>
        <w:t xml:space="preserve"> = -</w:t>
      </w:r>
      <w:proofErr w:type="spellStart"/>
      <w:proofErr w:type="gramStart"/>
      <w:r w:rsidRPr="00424418">
        <w:rPr>
          <w:rFonts w:ascii="Courier New" w:hAnsi="Courier New" w:cs="Courier New"/>
          <w:lang w:val="en-US"/>
        </w:rPr>
        <w:t>tf.reduce</w:t>
      </w:r>
      <w:proofErr w:type="gramEnd"/>
      <w:r w:rsidRPr="00424418">
        <w:rPr>
          <w:rFonts w:ascii="Courier New" w:hAnsi="Courier New" w:cs="Courier New"/>
          <w:lang w:val="en-US"/>
        </w:rPr>
        <w:t>_mean</w:t>
      </w:r>
      <w:proofErr w:type="spellEnd"/>
      <w:r w:rsidRPr="00424418">
        <w:rPr>
          <w:rFonts w:ascii="Courier New" w:hAnsi="Courier New" w:cs="Courier New"/>
          <w:lang w:val="en-US"/>
        </w:rPr>
        <w:t>(</w:t>
      </w:r>
      <w:proofErr w:type="spellStart"/>
      <w:r w:rsidRPr="00424418">
        <w:rPr>
          <w:rFonts w:ascii="Courier New" w:hAnsi="Courier New" w:cs="Courier New"/>
          <w:lang w:val="en-US"/>
        </w:rPr>
        <w:t>fake_preds</w:t>
      </w:r>
      <w:proofErr w:type="spellEnd"/>
      <w:r w:rsidRPr="00424418">
        <w:rPr>
          <w:rFonts w:ascii="Courier New" w:hAnsi="Courier New" w:cs="Courier New"/>
          <w:lang w:val="en-US"/>
        </w:rPr>
        <w:t>)</w:t>
      </w:r>
    </w:p>
    <w:p w14:paraId="22F4F741" w14:textId="77777777" w:rsidR="005D74D4" w:rsidRPr="00424418" w:rsidRDefault="005D74D4" w:rsidP="005D74D4">
      <w:pPr>
        <w:rPr>
          <w:rFonts w:ascii="Courier New" w:hAnsi="Courier New" w:cs="Courier New"/>
          <w:lang w:val="en-US"/>
        </w:rPr>
      </w:pPr>
    </w:p>
    <w:p w14:paraId="2ABE328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w:t>
      </w:r>
      <w:proofErr w:type="spellStart"/>
      <w:proofErr w:type="gramStart"/>
      <w:r w:rsidRPr="00424418">
        <w:rPr>
          <w:rFonts w:ascii="Courier New" w:hAnsi="Courier New" w:cs="Courier New"/>
          <w:lang w:val="en-US"/>
        </w:rPr>
        <w:t>tape.gradient</w:t>
      </w:r>
      <w:proofErr w:type="spellEnd"/>
      <w:proofErr w:type="gramEnd"/>
      <w:r w:rsidRPr="00424418">
        <w:rPr>
          <w:rFonts w:ascii="Courier New" w:hAnsi="Courier New" w:cs="Courier New"/>
          <w:lang w:val="en-US"/>
        </w:rPr>
        <w:t>(</w:t>
      </w:r>
      <w:proofErr w:type="spellStart"/>
      <w:r w:rsidRPr="00424418">
        <w:rPr>
          <w:rFonts w:ascii="Courier New" w:hAnsi="Courier New" w:cs="Courier New"/>
          <w:lang w:val="en-US"/>
        </w:rPr>
        <w:t>generator_loss</w:t>
      </w:r>
      <w:proofErr w:type="spellEnd"/>
      <w:r w:rsidRPr="00424418">
        <w:rPr>
          <w:rFonts w:ascii="Courier New" w:hAnsi="Courier New" w:cs="Courier New"/>
          <w:lang w:val="en-US"/>
        </w:rPr>
        <w:t xml:space="preserve">, </w:t>
      </w:r>
      <w:proofErr w:type="spellStart"/>
      <w:r w:rsidRPr="00424418">
        <w:rPr>
          <w:rFonts w:ascii="Courier New" w:hAnsi="Courier New" w:cs="Courier New"/>
          <w:lang w:val="en-US"/>
        </w:rPr>
        <w:t>self.generator.trainable_variables</w:t>
      </w:r>
      <w:proofErr w:type="spellEnd"/>
      <w:r w:rsidRPr="00424418">
        <w:rPr>
          <w:rFonts w:ascii="Courier New" w:hAnsi="Courier New" w:cs="Courier New"/>
          <w:lang w:val="en-US"/>
        </w:rPr>
        <w:t>)</w:t>
      </w:r>
    </w:p>
    <w:p w14:paraId="5DA574E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self.generator</w:t>
      </w:r>
      <w:proofErr w:type="gramEnd"/>
      <w:r w:rsidRPr="00424418">
        <w:rPr>
          <w:rFonts w:ascii="Courier New" w:hAnsi="Courier New" w:cs="Courier New"/>
          <w:lang w:val="en-US"/>
        </w:rPr>
        <w:t>_optimizer.apply_gradients</w:t>
      </w:r>
      <w:proofErr w:type="spellEnd"/>
      <w:r w:rsidRPr="00424418">
        <w:rPr>
          <w:rFonts w:ascii="Courier New" w:hAnsi="Courier New" w:cs="Courier New"/>
          <w:lang w:val="en-US"/>
        </w:rPr>
        <w:t xml:space="preserve">(zip(gradient, </w:t>
      </w:r>
      <w:proofErr w:type="spellStart"/>
      <w:r w:rsidRPr="00424418">
        <w:rPr>
          <w:rFonts w:ascii="Courier New" w:hAnsi="Courier New" w:cs="Courier New"/>
          <w:lang w:val="en-US"/>
        </w:rPr>
        <w:t>self.generator.trainable_variables</w:t>
      </w:r>
      <w:proofErr w:type="spellEnd"/>
      <w:r w:rsidRPr="00424418">
        <w:rPr>
          <w:rFonts w:ascii="Courier New" w:hAnsi="Courier New" w:cs="Courier New"/>
          <w:lang w:val="en-US"/>
        </w:rPr>
        <w:t>))</w:t>
      </w:r>
    </w:p>
    <w:p w14:paraId="2F82B888" w14:textId="77777777" w:rsidR="005D74D4" w:rsidRPr="00424418" w:rsidRDefault="005D74D4" w:rsidP="005D74D4">
      <w:pPr>
        <w:rPr>
          <w:rFonts w:ascii="Courier New" w:hAnsi="Courier New" w:cs="Courier New"/>
          <w:lang w:val="en-US"/>
        </w:rPr>
      </w:pPr>
    </w:p>
    <w:p w14:paraId="44EE017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self.discriminator</w:t>
      </w:r>
      <w:proofErr w:type="gramEnd"/>
      <w:r w:rsidRPr="00424418">
        <w:rPr>
          <w:rFonts w:ascii="Courier New" w:hAnsi="Courier New" w:cs="Courier New"/>
          <w:lang w:val="en-US"/>
        </w:rPr>
        <w:t>_loss_metric.update_state</w:t>
      </w:r>
      <w:proofErr w:type="spellEnd"/>
      <w:r w:rsidRPr="00424418">
        <w:rPr>
          <w:rFonts w:ascii="Courier New" w:hAnsi="Courier New" w:cs="Courier New"/>
          <w:lang w:val="en-US"/>
        </w:rPr>
        <w:t>(</w:t>
      </w:r>
      <w:proofErr w:type="spellStart"/>
      <w:r w:rsidRPr="00424418">
        <w:rPr>
          <w:rFonts w:ascii="Courier New" w:hAnsi="Courier New" w:cs="Courier New"/>
          <w:lang w:val="en-US"/>
        </w:rPr>
        <w:t>discriminator_loss</w:t>
      </w:r>
      <w:proofErr w:type="spellEnd"/>
      <w:r w:rsidRPr="00424418">
        <w:rPr>
          <w:rFonts w:ascii="Courier New" w:hAnsi="Courier New" w:cs="Courier New"/>
          <w:lang w:val="en-US"/>
        </w:rPr>
        <w:t>)</w:t>
      </w:r>
    </w:p>
    <w:p w14:paraId="79BBE83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roofErr w:type="spellStart"/>
      <w:proofErr w:type="gramStart"/>
      <w:r w:rsidRPr="00424418">
        <w:rPr>
          <w:rFonts w:ascii="Courier New" w:hAnsi="Courier New" w:cs="Courier New"/>
          <w:lang w:val="en-US"/>
        </w:rPr>
        <w:t>self.generator</w:t>
      </w:r>
      <w:proofErr w:type="gramEnd"/>
      <w:r w:rsidRPr="00424418">
        <w:rPr>
          <w:rFonts w:ascii="Courier New" w:hAnsi="Courier New" w:cs="Courier New"/>
          <w:lang w:val="en-US"/>
        </w:rPr>
        <w:t>_loss_metric.update_state</w:t>
      </w:r>
      <w:proofErr w:type="spellEnd"/>
      <w:r w:rsidRPr="00424418">
        <w:rPr>
          <w:rFonts w:ascii="Courier New" w:hAnsi="Courier New" w:cs="Courier New"/>
          <w:lang w:val="en-US"/>
        </w:rPr>
        <w:t>(</w:t>
      </w:r>
      <w:proofErr w:type="spellStart"/>
      <w:r w:rsidRPr="00424418">
        <w:rPr>
          <w:rFonts w:ascii="Courier New" w:hAnsi="Courier New" w:cs="Courier New"/>
          <w:lang w:val="en-US"/>
        </w:rPr>
        <w:t>generator_loss</w:t>
      </w:r>
      <w:proofErr w:type="spellEnd"/>
      <w:r w:rsidRPr="00424418">
        <w:rPr>
          <w:rFonts w:ascii="Courier New" w:hAnsi="Courier New" w:cs="Courier New"/>
          <w:lang w:val="en-US"/>
        </w:rPr>
        <w:t>)</w:t>
      </w:r>
    </w:p>
    <w:p w14:paraId="38C82441" w14:textId="77777777" w:rsidR="005D74D4" w:rsidRPr="00424418" w:rsidRDefault="005D74D4" w:rsidP="005D74D4">
      <w:pPr>
        <w:rPr>
          <w:rFonts w:ascii="Courier New" w:hAnsi="Courier New" w:cs="Courier New"/>
          <w:lang w:val="en-US"/>
        </w:rPr>
      </w:pPr>
    </w:p>
    <w:p w14:paraId="712393C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{item.name: </w:t>
      </w:r>
      <w:proofErr w:type="spellStart"/>
      <w:proofErr w:type="gramStart"/>
      <w:r w:rsidRPr="00424418">
        <w:rPr>
          <w:rFonts w:ascii="Courier New" w:hAnsi="Courier New" w:cs="Courier New"/>
          <w:lang w:val="en-US"/>
        </w:rPr>
        <w:t>item.result</w:t>
      </w:r>
      <w:proofErr w:type="spellEnd"/>
      <w:proofErr w:type="gramEnd"/>
      <w:r w:rsidRPr="00424418">
        <w:rPr>
          <w:rFonts w:ascii="Courier New" w:hAnsi="Courier New" w:cs="Courier New"/>
          <w:lang w:val="en-US"/>
        </w:rPr>
        <w:t xml:space="preserve">() for item in </w:t>
      </w:r>
      <w:proofErr w:type="spellStart"/>
      <w:r w:rsidRPr="00424418">
        <w:rPr>
          <w:rFonts w:ascii="Courier New" w:hAnsi="Courier New" w:cs="Courier New"/>
          <w:lang w:val="en-US"/>
        </w:rPr>
        <w:t>self.metrics</w:t>
      </w:r>
      <w:proofErr w:type="spellEnd"/>
      <w:r w:rsidRPr="00424418">
        <w:rPr>
          <w:rFonts w:ascii="Courier New" w:hAnsi="Courier New" w:cs="Courier New"/>
          <w:lang w:val="en-US"/>
        </w:rPr>
        <w:t>}</w:t>
      </w:r>
    </w:p>
    <w:p w14:paraId="7CE8FBAD" w14:textId="77777777" w:rsidR="005D74D4" w:rsidRPr="0049178A" w:rsidRDefault="005D74D4" w:rsidP="005D74D4">
      <w:pPr>
        <w:rPr>
          <w:sz w:val="28"/>
          <w:szCs w:val="28"/>
          <w:lang w:val="en-US"/>
        </w:rPr>
      </w:pPr>
    </w:p>
    <w:p w14:paraId="110C19A8" w14:textId="77777777" w:rsidR="005D74D4" w:rsidRDefault="005D74D4" w:rsidP="005D74D4">
      <w:pPr>
        <w:tabs>
          <w:tab w:val="left" w:pos="1276"/>
        </w:tabs>
        <w:spacing w:line="360" w:lineRule="auto"/>
        <w:rPr>
          <w:sz w:val="28"/>
          <w:szCs w:val="28"/>
        </w:rPr>
      </w:pPr>
      <w:r>
        <w:rPr>
          <w:sz w:val="28"/>
          <w:szCs w:val="28"/>
        </w:rPr>
        <w:t xml:space="preserve">Листинг 5 – Обработка </w:t>
      </w:r>
      <w:r>
        <w:rPr>
          <w:sz w:val="28"/>
          <w:szCs w:val="28"/>
          <w:lang w:val="en-US"/>
        </w:rPr>
        <w:t>POST</w:t>
      </w:r>
      <w:r w:rsidRPr="0049178A">
        <w:rPr>
          <w:sz w:val="28"/>
          <w:szCs w:val="28"/>
        </w:rPr>
        <w:t xml:space="preserve"> </w:t>
      </w:r>
      <w:r>
        <w:rPr>
          <w:sz w:val="28"/>
          <w:szCs w:val="28"/>
        </w:rPr>
        <w:t>запроса с формы авторизации</w:t>
      </w:r>
    </w:p>
    <w:p w14:paraId="1840F4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w:t>
      </w:r>
      <w:proofErr w:type="gramStart"/>
      <w:r w:rsidRPr="0049178A">
        <w:rPr>
          <w:rFonts w:ascii="Courier New" w:hAnsi="Courier New" w:cs="Courier New"/>
          <w:lang w:val="en-US"/>
        </w:rPr>
        <w:t>app.route</w:t>
      </w:r>
      <w:proofErr w:type="gramEnd"/>
      <w:r w:rsidRPr="0049178A">
        <w:rPr>
          <w:rFonts w:ascii="Courier New" w:hAnsi="Courier New" w:cs="Courier New"/>
          <w:lang w:val="en-US"/>
        </w:rPr>
        <w:t>('/', methods=['POST', 'GET'])</w:t>
      </w:r>
    </w:p>
    <w:p w14:paraId="0EF4CF7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def </w:t>
      </w:r>
      <w:proofErr w:type="gramStart"/>
      <w:r w:rsidRPr="0049178A">
        <w:rPr>
          <w:rFonts w:ascii="Courier New" w:hAnsi="Courier New" w:cs="Courier New"/>
          <w:lang w:val="en-US"/>
        </w:rPr>
        <w:t>auth(</w:t>
      </w:r>
      <w:proofErr w:type="gramEnd"/>
      <w:r w:rsidRPr="0049178A">
        <w:rPr>
          <w:rFonts w:ascii="Courier New" w:hAnsi="Courier New" w:cs="Courier New"/>
          <w:lang w:val="en-US"/>
        </w:rPr>
        <w:t>):</w:t>
      </w:r>
    </w:p>
    <w:p w14:paraId="60C7534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w:t>
      </w:r>
      <w:proofErr w:type="spellStart"/>
      <w:proofErr w:type="gramStart"/>
      <w:r w:rsidRPr="0049178A">
        <w:rPr>
          <w:rFonts w:ascii="Courier New" w:hAnsi="Courier New" w:cs="Courier New"/>
          <w:lang w:val="en-US"/>
        </w:rPr>
        <w:t>request.method</w:t>
      </w:r>
      <w:proofErr w:type="spellEnd"/>
      <w:proofErr w:type="gramEnd"/>
      <w:r w:rsidRPr="0049178A">
        <w:rPr>
          <w:rFonts w:ascii="Courier New" w:hAnsi="Courier New" w:cs="Courier New"/>
          <w:lang w:val="en-US"/>
        </w:rPr>
        <w:t xml:space="preserve"> == 'POST':</w:t>
      </w:r>
    </w:p>
    <w:p w14:paraId="59D1D4B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try:</w:t>
      </w:r>
    </w:p>
    <w:p w14:paraId="61D9F36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password = </w:t>
      </w:r>
      <w:proofErr w:type="spellStart"/>
      <w:proofErr w:type="gramStart"/>
      <w:r w:rsidRPr="0049178A">
        <w:rPr>
          <w:rFonts w:ascii="Courier New" w:hAnsi="Courier New" w:cs="Courier New"/>
          <w:lang w:val="en-US"/>
        </w:rPr>
        <w:t>request.form</w:t>
      </w:r>
      <w:proofErr w:type="spellEnd"/>
      <w:proofErr w:type="gramEnd"/>
      <w:r w:rsidRPr="0049178A">
        <w:rPr>
          <w:rFonts w:ascii="Courier New" w:hAnsi="Courier New" w:cs="Courier New"/>
          <w:lang w:val="en-US"/>
        </w:rPr>
        <w:t>["password"]</w:t>
      </w:r>
    </w:p>
    <w:p w14:paraId="015B937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 </w:t>
      </w:r>
      <w:proofErr w:type="spellStart"/>
      <w:proofErr w:type="gramStart"/>
      <w:r w:rsidRPr="0049178A">
        <w:rPr>
          <w:rFonts w:ascii="Courier New" w:hAnsi="Courier New" w:cs="Courier New"/>
          <w:lang w:val="en-US"/>
        </w:rPr>
        <w:t>request.form</w:t>
      </w:r>
      <w:proofErr w:type="spellEnd"/>
      <w:proofErr w:type="gramEnd"/>
      <w:r w:rsidRPr="0049178A">
        <w:rPr>
          <w:rFonts w:ascii="Courier New" w:hAnsi="Courier New" w:cs="Courier New"/>
          <w:lang w:val="en-US"/>
        </w:rPr>
        <w:t>["login"]</w:t>
      </w:r>
    </w:p>
    <w:p w14:paraId="3135A017" w14:textId="77777777" w:rsidR="005D74D4" w:rsidRPr="0049178A" w:rsidRDefault="005D74D4" w:rsidP="005D74D4">
      <w:pPr>
        <w:tabs>
          <w:tab w:val="left" w:pos="1276"/>
        </w:tabs>
        <w:spacing w:line="360" w:lineRule="auto"/>
        <w:rPr>
          <w:rFonts w:ascii="Courier New" w:hAnsi="Courier New" w:cs="Courier New"/>
          <w:lang w:val="en-US"/>
        </w:rPr>
      </w:pPr>
    </w:p>
    <w:p w14:paraId="714B53F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user_is_exists</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COUNT(*) "</w:t>
      </w:r>
    </w:p>
    <w:p w14:paraId="71E2211B"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0B1D0BB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7457052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496E9B2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w:t>
      </w:r>
      <w:proofErr w:type="spellStart"/>
      <w:r w:rsidRPr="0049178A">
        <w:rPr>
          <w:rFonts w:ascii="Courier New" w:hAnsi="Courier New" w:cs="Courier New"/>
          <w:lang w:val="en-US"/>
        </w:rPr>
        <w:t>user_is_</w:t>
      </w:r>
      <w:proofErr w:type="gramStart"/>
      <w:r w:rsidRPr="0049178A">
        <w:rPr>
          <w:rFonts w:ascii="Courier New" w:hAnsi="Courier New" w:cs="Courier New"/>
          <w:lang w:val="en-US"/>
        </w:rPr>
        <w:t>exists</w:t>
      </w:r>
      <w:proofErr w:type="spellEnd"/>
      <w:r w:rsidRPr="0049178A">
        <w:rPr>
          <w:rFonts w:ascii="Courier New" w:hAnsi="Courier New" w:cs="Courier New"/>
          <w:lang w:val="en-US"/>
        </w:rPr>
        <w:t>[</w:t>
      </w:r>
      <w:proofErr w:type="gramEnd"/>
      <w:r w:rsidRPr="0049178A">
        <w:rPr>
          <w:rFonts w:ascii="Courier New" w:hAnsi="Courier New" w:cs="Courier New"/>
          <w:lang w:val="en-US"/>
        </w:rPr>
        <w:t>0][0] == 0):</w:t>
      </w:r>
    </w:p>
    <w:p w14:paraId="3343720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w:t>
      </w:r>
      <w:proofErr w:type="spellStart"/>
      <w:r w:rsidRPr="0049178A">
        <w:rPr>
          <w:rFonts w:ascii="Courier New" w:hAnsi="Courier New" w:cs="Courier New"/>
          <w:lang w:val="en-US"/>
        </w:rPr>
        <w:t>render_</w:t>
      </w:r>
      <w:proofErr w:type="gramStart"/>
      <w:r w:rsidRPr="0049178A">
        <w:rPr>
          <w:rFonts w:ascii="Courier New" w:hAnsi="Courier New" w:cs="Courier New"/>
          <w:lang w:val="en-US"/>
        </w:rPr>
        <w:t>template</w:t>
      </w:r>
      <w:proofErr w:type="spellEnd"/>
      <w:r w:rsidRPr="0049178A">
        <w:rPr>
          <w:rFonts w:ascii="Courier New" w:hAnsi="Courier New" w:cs="Courier New"/>
          <w:lang w:val="en-US"/>
        </w:rPr>
        <w:t>(</w:t>
      </w:r>
      <w:proofErr w:type="gramEnd"/>
      <w:r w:rsidRPr="0049178A">
        <w:rPr>
          <w:rFonts w:ascii="Courier New" w:hAnsi="Courier New" w:cs="Courier New"/>
          <w:lang w:val="en-US"/>
        </w:rPr>
        <w:t>"auth.html",</w:t>
      </w:r>
    </w:p>
    <w:p w14:paraId="3D793860"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sidRPr="006407EA">
        <w:rPr>
          <w:sz w:val="28"/>
          <w:szCs w:val="28"/>
          <w:lang w:val="en-US"/>
        </w:rPr>
        <w:t>5</w:t>
      </w:r>
      <w:r w:rsidRPr="00424418">
        <w:rPr>
          <w:rFonts w:ascii="Courier New" w:hAnsi="Courier New" w:cs="Courier New"/>
          <w:sz w:val="28"/>
          <w:szCs w:val="28"/>
          <w:lang w:val="en-US"/>
        </w:rPr>
        <w:t xml:space="preserve">                </w:t>
      </w:r>
    </w:p>
    <w:p w14:paraId="6E74949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message="</w:t>
      </w:r>
      <w:proofErr w:type="spellStart"/>
      <w:r w:rsidRPr="0049178A">
        <w:rPr>
          <w:rFonts w:ascii="Courier New" w:hAnsi="Courier New" w:cs="Courier New"/>
          <w:lang w:val="en-US"/>
        </w:rPr>
        <w:t>user_not_exists</w:t>
      </w:r>
      <w:proofErr w:type="spellEnd"/>
      <w:r w:rsidRPr="0049178A">
        <w:rPr>
          <w:rFonts w:ascii="Courier New" w:hAnsi="Courier New" w:cs="Courier New"/>
          <w:lang w:val="en-US"/>
        </w:rPr>
        <w:t>")</w:t>
      </w:r>
    </w:p>
    <w:p w14:paraId="0974426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else:</w:t>
      </w:r>
    </w:p>
    <w:p w14:paraId="4C2497C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user_password</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user_password</w:t>
      </w:r>
      <w:proofErr w:type="spellEnd"/>
      <w:r w:rsidRPr="0049178A">
        <w:rPr>
          <w:rFonts w:ascii="Courier New" w:hAnsi="Courier New" w:cs="Courier New"/>
          <w:lang w:val="en-US"/>
        </w:rPr>
        <w:t xml:space="preserve"> "</w:t>
      </w:r>
    </w:p>
    <w:p w14:paraId="32DF7AC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4275AA5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371580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4EF3BDCF"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w:t>
      </w:r>
      <w:proofErr w:type="spellStart"/>
      <w:r w:rsidRPr="0049178A">
        <w:rPr>
          <w:rFonts w:ascii="Courier New" w:hAnsi="Courier New" w:cs="Courier New"/>
          <w:lang w:val="en-US"/>
        </w:rPr>
        <w:t>check_password_hash</w:t>
      </w:r>
      <w:proofErr w:type="spellEnd"/>
      <w:r w:rsidRPr="0049178A">
        <w:rPr>
          <w:rFonts w:ascii="Courier New" w:hAnsi="Courier New" w:cs="Courier New"/>
          <w:lang w:val="en-US"/>
        </w:rPr>
        <w:t>(</w:t>
      </w:r>
      <w:proofErr w:type="spellStart"/>
      <w:r w:rsidRPr="0049178A">
        <w:rPr>
          <w:rFonts w:ascii="Courier New" w:hAnsi="Courier New" w:cs="Courier New"/>
          <w:lang w:val="en-US"/>
        </w:rPr>
        <w:t>user_</w:t>
      </w:r>
      <w:proofErr w:type="gramStart"/>
      <w:r w:rsidRPr="0049178A">
        <w:rPr>
          <w:rFonts w:ascii="Courier New" w:hAnsi="Courier New" w:cs="Courier New"/>
          <w:lang w:val="en-US"/>
        </w:rPr>
        <w:t>password</w:t>
      </w:r>
      <w:proofErr w:type="spellEnd"/>
      <w:r w:rsidRPr="0049178A">
        <w:rPr>
          <w:rFonts w:ascii="Courier New" w:hAnsi="Courier New" w:cs="Courier New"/>
          <w:lang w:val="en-US"/>
        </w:rPr>
        <w:t>[</w:t>
      </w:r>
      <w:proofErr w:type="gramEnd"/>
      <w:r w:rsidRPr="0049178A">
        <w:rPr>
          <w:rFonts w:ascii="Courier New" w:hAnsi="Courier New" w:cs="Courier New"/>
          <w:lang w:val="en-US"/>
        </w:rPr>
        <w:t>0][0], password):</w:t>
      </w:r>
    </w:p>
    <w:p w14:paraId="77C57F91"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user_id</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user_id</w:t>
      </w:r>
      <w:proofErr w:type="spellEnd"/>
      <w:r w:rsidRPr="0049178A">
        <w:rPr>
          <w:rFonts w:ascii="Courier New" w:hAnsi="Courier New" w:cs="Courier New"/>
          <w:lang w:val="en-US"/>
        </w:rPr>
        <w:t xml:space="preserve"> "</w:t>
      </w:r>
    </w:p>
    <w:p w14:paraId="6EBBE7E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39BD0128"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22E22CD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59DE9DED"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user_name</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user_name</w:t>
      </w:r>
      <w:proofErr w:type="spellEnd"/>
      <w:r w:rsidRPr="0049178A">
        <w:rPr>
          <w:rFonts w:ascii="Courier New" w:hAnsi="Courier New" w:cs="Courier New"/>
          <w:lang w:val="en-US"/>
        </w:rPr>
        <w:t xml:space="preserve"> "</w:t>
      </w:r>
    </w:p>
    <w:p w14:paraId="4C5D6FE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379BC75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6E3B323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7001569E"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generation_cost</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generation_cost</w:t>
      </w:r>
      <w:proofErr w:type="spellEnd"/>
      <w:r w:rsidRPr="0049178A">
        <w:rPr>
          <w:rFonts w:ascii="Courier New" w:hAnsi="Courier New" w:cs="Courier New"/>
          <w:lang w:val="en-US"/>
        </w:rPr>
        <w:t xml:space="preserve"> "</w:t>
      </w:r>
    </w:p>
    <w:p w14:paraId="7E64DCE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7E7BDE0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t>
      </w:r>
      <w:proofErr w:type="gramStart"/>
      <w:r w:rsidRPr="0049178A">
        <w:rPr>
          <w:rFonts w:ascii="Courier New" w:hAnsi="Courier New" w:cs="Courier New"/>
          <w:lang w:val="en-US"/>
        </w:rPr>
        <w:t>"  JOIN</w:t>
      </w:r>
      <w:proofErr w:type="gramEnd"/>
      <w:r w:rsidRPr="0049178A">
        <w:rPr>
          <w:rFonts w:ascii="Courier New" w:hAnsi="Courier New" w:cs="Courier New"/>
          <w:lang w:val="en-US"/>
        </w:rPr>
        <w:t xml:space="preserve"> tariff USING(</w:t>
      </w:r>
      <w:proofErr w:type="spellStart"/>
      <w:r w:rsidRPr="0049178A">
        <w:rPr>
          <w:rFonts w:ascii="Courier New" w:hAnsi="Courier New" w:cs="Courier New"/>
          <w:lang w:val="en-US"/>
        </w:rPr>
        <w:t>tariff_id</w:t>
      </w:r>
      <w:proofErr w:type="spellEnd"/>
      <w:r w:rsidRPr="0049178A">
        <w:rPr>
          <w:rFonts w:ascii="Courier New" w:hAnsi="Courier New" w:cs="Courier New"/>
          <w:lang w:val="en-US"/>
        </w:rPr>
        <w:t>) "</w:t>
      </w:r>
    </w:p>
    <w:p w14:paraId="7102082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760007B3"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7A34532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        </w:t>
      </w:r>
      <w:proofErr w:type="spellStart"/>
      <w:r w:rsidRPr="0049178A">
        <w:rPr>
          <w:rFonts w:ascii="Courier New" w:hAnsi="Courier New" w:cs="Courier New"/>
          <w:lang w:val="en-US"/>
        </w:rPr>
        <w:t>creation_date</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creation_date</w:t>
      </w:r>
      <w:proofErr w:type="spellEnd"/>
      <w:r w:rsidRPr="0049178A">
        <w:rPr>
          <w:rFonts w:ascii="Courier New" w:hAnsi="Courier New" w:cs="Courier New"/>
          <w:lang w:val="en-US"/>
        </w:rPr>
        <w:t xml:space="preserve"> "</w:t>
      </w:r>
    </w:p>
    <w:p w14:paraId="4466625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26D6C05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179D168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0075315A"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count_generated_files</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
    <w:p w14:paraId="2AF2FF0C" w14:textId="77777777" w:rsidR="005D74D4" w:rsidRPr="0049178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COUNT(</w:t>
      </w:r>
      <w:proofErr w:type="gramEnd"/>
      <w:r w:rsidRPr="0049178A">
        <w:rPr>
          <w:rFonts w:ascii="Courier New" w:hAnsi="Courier New" w:cs="Courier New"/>
          <w:lang w:val="en-US"/>
        </w:rPr>
        <w:t>*) "</w:t>
      </w:r>
    </w:p>
    <w:p w14:paraId="472F2F6D"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                                                                    </w:t>
      </w:r>
    </w:p>
    <w:p w14:paraId="783B333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w:t>
      </w:r>
      <w:proofErr w:type="gramStart"/>
      <w:r w:rsidRPr="0049178A">
        <w:rPr>
          <w:rFonts w:ascii="Courier New" w:hAnsi="Courier New" w:cs="Courier New"/>
          <w:lang w:val="en-US"/>
        </w:rPr>
        <w:t>"  JOIN</w:t>
      </w:r>
      <w:proofErr w:type="gramEnd"/>
      <w:r w:rsidRPr="0049178A">
        <w:rPr>
          <w:rFonts w:ascii="Courier New" w:hAnsi="Courier New" w:cs="Courier New"/>
          <w:lang w:val="en-US"/>
        </w:rPr>
        <w:t xml:space="preserve"> files USING(</w:t>
      </w:r>
      <w:proofErr w:type="spellStart"/>
      <w:r w:rsidRPr="0049178A">
        <w:rPr>
          <w:rFonts w:ascii="Courier New" w:hAnsi="Courier New" w:cs="Courier New"/>
          <w:lang w:val="en-US"/>
        </w:rPr>
        <w:t>user_id</w:t>
      </w:r>
      <w:proofErr w:type="spellEnd"/>
      <w:r w:rsidRPr="0049178A">
        <w:rPr>
          <w:rFonts w:ascii="Courier New" w:hAnsi="Courier New" w:cs="Courier New"/>
          <w:lang w:val="en-US"/>
        </w:rPr>
        <w:t>) "</w:t>
      </w:r>
    </w:p>
    <w:p w14:paraId="12279EA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14FDCA2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w:t>
      </w:r>
      <w:proofErr w:type="gramStart"/>
      <w:r w:rsidRPr="0049178A">
        <w:rPr>
          <w:rFonts w:ascii="Courier New" w:hAnsi="Courier New" w:cs="Courier New"/>
          <w:lang w:val="en-US"/>
        </w:rPr>
        <w:t>).all</w:t>
      </w:r>
      <w:proofErr w:type="gramEnd"/>
      <w:r w:rsidRPr="0049178A">
        <w:rPr>
          <w:rFonts w:ascii="Courier New" w:hAnsi="Courier New" w:cs="Courier New"/>
          <w:lang w:val="en-US"/>
        </w:rPr>
        <w:t>()</w:t>
      </w:r>
    </w:p>
    <w:p w14:paraId="67401194"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count_tokens_per_minute</w:t>
      </w:r>
      <w:proofErr w:type="spellEnd"/>
      <w:r w:rsidRPr="0049178A">
        <w:rPr>
          <w:rFonts w:ascii="Courier New" w:hAnsi="Courier New" w:cs="Courier New"/>
          <w:lang w:val="en-US"/>
        </w:rPr>
        <w:t xml:space="preserve"> = </w:t>
      </w:r>
      <w:proofErr w:type="spellStart"/>
      <w:proofErr w:type="gramStart"/>
      <w:r w:rsidRPr="0049178A">
        <w:rPr>
          <w:rFonts w:ascii="Courier New" w:hAnsi="Courier New" w:cs="Courier New"/>
          <w:lang w:val="en-US"/>
        </w:rPr>
        <w:t>db.session</w:t>
      </w:r>
      <w:proofErr w:type="gramEnd"/>
      <w:r w:rsidRPr="0049178A">
        <w:rPr>
          <w:rFonts w:ascii="Courier New" w:hAnsi="Courier New" w:cs="Courier New"/>
          <w:lang w:val="en-US"/>
        </w:rPr>
        <w:t>.execute</w:t>
      </w:r>
      <w:proofErr w:type="spellEnd"/>
      <w:r w:rsidRPr="0049178A">
        <w:rPr>
          <w:rFonts w:ascii="Courier New" w:hAnsi="Courier New" w:cs="Courier New"/>
          <w:lang w:val="en-US"/>
        </w:rPr>
        <w:t>(text(</w:t>
      </w:r>
    </w:p>
    <w:p w14:paraId="1FEF4072"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proofErr w:type="spellStart"/>
      <w:r w:rsidRPr="0049178A">
        <w:rPr>
          <w:rFonts w:ascii="Courier New" w:hAnsi="Courier New" w:cs="Courier New"/>
          <w:lang w:val="en-US"/>
        </w:rPr>
        <w:t>f"SELECT</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count_tokens_per_</w:t>
      </w:r>
      <w:proofErr w:type="gramStart"/>
      <w:r w:rsidRPr="0049178A">
        <w:rPr>
          <w:rFonts w:ascii="Courier New" w:hAnsi="Courier New" w:cs="Courier New"/>
          <w:lang w:val="en-US"/>
        </w:rPr>
        <w:t>minute</w:t>
      </w:r>
      <w:proofErr w:type="spellEnd"/>
      <w:proofErr w:type="gramEnd"/>
      <w:r w:rsidRPr="0049178A">
        <w:rPr>
          <w:rFonts w:ascii="Courier New" w:hAnsi="Courier New" w:cs="Courier New"/>
          <w:lang w:val="en-US"/>
        </w:rPr>
        <w:t xml:space="preserve"> "</w:t>
      </w:r>
    </w:p>
    <w:p w14:paraId="38881B8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0D1D8A">
        <w:rPr>
          <w:rFonts w:ascii="Courier New" w:hAnsi="Courier New" w:cs="Courier New"/>
          <w:lang w:val="en-US"/>
        </w:rPr>
        <w:t xml:space="preserve">                          </w:t>
      </w:r>
      <w:proofErr w:type="spellStart"/>
      <w:r w:rsidRPr="0049178A">
        <w:rPr>
          <w:rFonts w:ascii="Courier New" w:hAnsi="Courier New" w:cs="Courier New"/>
          <w:lang w:val="en-US"/>
        </w:rPr>
        <w:t>f"FROM</w:t>
      </w:r>
      <w:proofErr w:type="spellEnd"/>
      <w:r w:rsidRPr="0049178A">
        <w:rPr>
          <w:rFonts w:ascii="Courier New" w:hAnsi="Courier New" w:cs="Courier New"/>
          <w:lang w:val="en-US"/>
        </w:rPr>
        <w:t xml:space="preserve"> user "</w:t>
      </w:r>
    </w:p>
    <w:p w14:paraId="5895A44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t>
      </w:r>
      <w:proofErr w:type="gramStart"/>
      <w:r w:rsidRPr="0049178A">
        <w:rPr>
          <w:rFonts w:ascii="Courier New" w:hAnsi="Courier New" w:cs="Courier New"/>
          <w:lang w:val="en-US"/>
        </w:rPr>
        <w:t>"  JOIN</w:t>
      </w:r>
      <w:proofErr w:type="gramEnd"/>
      <w:r w:rsidRPr="0049178A">
        <w:rPr>
          <w:rFonts w:ascii="Courier New" w:hAnsi="Courier New" w:cs="Courier New"/>
          <w:lang w:val="en-US"/>
        </w:rPr>
        <w:t xml:space="preserve"> tariff USING(</w:t>
      </w:r>
      <w:proofErr w:type="spellStart"/>
      <w:r w:rsidRPr="0049178A">
        <w:rPr>
          <w:rFonts w:ascii="Courier New" w:hAnsi="Courier New" w:cs="Courier New"/>
          <w:lang w:val="en-US"/>
        </w:rPr>
        <w:t>tariff_id</w:t>
      </w:r>
      <w:proofErr w:type="spellEnd"/>
      <w:r w:rsidRPr="0049178A">
        <w:rPr>
          <w:rFonts w:ascii="Courier New" w:hAnsi="Courier New" w:cs="Courier New"/>
          <w:lang w:val="en-US"/>
        </w:rPr>
        <w:t>) "</w:t>
      </w:r>
    </w:p>
    <w:p w14:paraId="7FCCDAA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proofErr w:type="spellStart"/>
      <w:r w:rsidRPr="0049178A">
        <w:rPr>
          <w:rFonts w:ascii="Courier New" w:hAnsi="Courier New" w:cs="Courier New"/>
          <w:lang w:val="en-US"/>
        </w:rPr>
        <w:t>f"WHERE</w:t>
      </w:r>
      <w:proofErr w:type="spellEnd"/>
      <w:r w:rsidRPr="0049178A">
        <w:rPr>
          <w:rFonts w:ascii="Courier New" w:hAnsi="Courier New" w:cs="Courier New"/>
          <w:lang w:val="en-US"/>
        </w:rPr>
        <w:t xml:space="preserve"> </w:t>
      </w:r>
      <w:proofErr w:type="spellStart"/>
      <w:r w:rsidRPr="0049178A">
        <w:rPr>
          <w:rFonts w:ascii="Courier New" w:hAnsi="Courier New" w:cs="Courier New"/>
          <w:lang w:val="en-US"/>
        </w:rPr>
        <w:t>user_login</w:t>
      </w:r>
      <w:proofErr w:type="spellEnd"/>
      <w:r w:rsidRPr="0049178A">
        <w:rPr>
          <w:rFonts w:ascii="Courier New" w:hAnsi="Courier New" w:cs="Courier New"/>
          <w:lang w:val="en-US"/>
        </w:rPr>
        <w:t xml:space="preserve"> =</w:t>
      </w:r>
      <w:proofErr w:type="gramStart"/>
      <w:r w:rsidRPr="0049178A">
        <w:rPr>
          <w:rFonts w:ascii="Courier New" w:hAnsi="Courier New" w:cs="Courier New"/>
          <w:lang w:val="en-US"/>
        </w:rPr>
        <w:t>= :login</w:t>
      </w:r>
      <w:proofErr w:type="gramEnd"/>
      <w:r w:rsidRPr="0049178A">
        <w:rPr>
          <w:rFonts w:ascii="Courier New" w:hAnsi="Courier New" w:cs="Courier New"/>
          <w:lang w:val="en-US"/>
        </w:rPr>
        <w:t>"),</w:t>
      </w:r>
    </w:p>
    <w:p w14:paraId="70ED8A8A" w14:textId="77777777" w:rsidR="005D74D4" w:rsidRPr="006407EA" w:rsidRDefault="005D74D4" w:rsidP="005D74D4">
      <w:pPr>
        <w:tabs>
          <w:tab w:val="left" w:pos="1276"/>
        </w:tabs>
        <w:spacing w:line="360" w:lineRule="auto"/>
        <w:rPr>
          <w:rFonts w:ascii="Courier New" w:hAnsi="Courier New" w:cs="Courier New"/>
        </w:rPr>
      </w:pPr>
      <w:r w:rsidRPr="0049178A">
        <w:rPr>
          <w:rFonts w:ascii="Courier New" w:hAnsi="Courier New" w:cs="Courier New"/>
          <w:lang w:val="en-US"/>
        </w:rPr>
        <w:t xml:space="preserve">                                     </w:t>
      </w:r>
      <w:r w:rsidRPr="006407EA">
        <w:rPr>
          <w:rFonts w:ascii="Courier New" w:hAnsi="Courier New" w:cs="Courier New"/>
        </w:rPr>
        <w:t>{"</w:t>
      </w:r>
      <w:r w:rsidRPr="0049178A">
        <w:rPr>
          <w:rFonts w:ascii="Courier New" w:hAnsi="Courier New" w:cs="Courier New"/>
          <w:lang w:val="en-US"/>
        </w:rPr>
        <w:t>login</w:t>
      </w:r>
      <w:r w:rsidRPr="006407EA">
        <w:rPr>
          <w:rFonts w:ascii="Courier New" w:hAnsi="Courier New" w:cs="Courier New"/>
        </w:rPr>
        <w:t xml:space="preserve">": </w:t>
      </w:r>
      <w:r w:rsidRPr="0049178A">
        <w:rPr>
          <w:rFonts w:ascii="Courier New" w:hAnsi="Courier New" w:cs="Courier New"/>
          <w:lang w:val="en-US"/>
        </w:rPr>
        <w:t>login</w:t>
      </w:r>
      <w:r w:rsidRPr="006407EA">
        <w:rPr>
          <w:rFonts w:ascii="Courier New" w:hAnsi="Courier New" w:cs="Courier New"/>
        </w:rPr>
        <w:t>}</w:t>
      </w:r>
      <w:proofErr w:type="gramStart"/>
      <w:r w:rsidRPr="006407EA">
        <w:rPr>
          <w:rFonts w:ascii="Courier New" w:hAnsi="Courier New" w:cs="Courier New"/>
        </w:rPr>
        <w:t>).</w:t>
      </w:r>
      <w:r w:rsidRPr="0049178A">
        <w:rPr>
          <w:rFonts w:ascii="Courier New" w:hAnsi="Courier New" w:cs="Courier New"/>
          <w:lang w:val="en-US"/>
        </w:rPr>
        <w:t>all</w:t>
      </w:r>
      <w:proofErr w:type="gramEnd"/>
      <w:r w:rsidRPr="006407EA">
        <w:rPr>
          <w:rFonts w:ascii="Courier New" w:hAnsi="Courier New" w:cs="Courier New"/>
        </w:rPr>
        <w:t>()</w:t>
      </w:r>
    </w:p>
    <w:p w14:paraId="63E8C7CB" w14:textId="77777777" w:rsidR="005D74D4" w:rsidRPr="006407EA" w:rsidRDefault="005D74D4" w:rsidP="005D74D4">
      <w:pPr>
        <w:spacing w:line="360" w:lineRule="auto"/>
        <w:jc w:val="right"/>
        <w:rPr>
          <w:rFonts w:ascii="Courier New" w:hAnsi="Courier New" w:cs="Courier New"/>
          <w:sz w:val="28"/>
          <w:szCs w:val="28"/>
        </w:rPr>
      </w:pPr>
      <w:r w:rsidRPr="00424418">
        <w:rPr>
          <w:sz w:val="28"/>
          <w:szCs w:val="28"/>
        </w:rPr>
        <w:lastRenderedPageBreak/>
        <w:t>Окончание</w:t>
      </w:r>
      <w:r w:rsidRPr="006407EA">
        <w:rPr>
          <w:sz w:val="28"/>
          <w:szCs w:val="28"/>
        </w:rPr>
        <w:t xml:space="preserve"> </w:t>
      </w:r>
      <w:r w:rsidRPr="00424418">
        <w:rPr>
          <w:sz w:val="28"/>
          <w:szCs w:val="28"/>
        </w:rPr>
        <w:t>листинга</w:t>
      </w:r>
      <w:r w:rsidRPr="006407EA">
        <w:rPr>
          <w:sz w:val="28"/>
          <w:szCs w:val="28"/>
        </w:rPr>
        <w:t xml:space="preserve"> 5</w:t>
      </w:r>
      <w:r w:rsidRPr="006407EA">
        <w:rPr>
          <w:rFonts w:ascii="Courier New" w:hAnsi="Courier New" w:cs="Courier New"/>
          <w:sz w:val="28"/>
          <w:szCs w:val="28"/>
        </w:rPr>
        <w:t xml:space="preserve">                </w:t>
      </w:r>
    </w:p>
    <w:p w14:paraId="744593BB" w14:textId="77777777" w:rsidR="005D74D4"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rPr>
        <w:t xml:space="preserve">                   </w:t>
      </w:r>
      <w:proofErr w:type="spellStart"/>
      <w:r w:rsidRPr="0049178A">
        <w:rPr>
          <w:rFonts w:ascii="Courier New" w:hAnsi="Courier New" w:cs="Courier New"/>
          <w:lang w:val="en-US"/>
        </w:rPr>
        <w:t>current_user.set_new_user_info</w:t>
      </w:r>
      <w:proofErr w:type="spellEnd"/>
      <w:r w:rsidRPr="0049178A">
        <w:rPr>
          <w:rFonts w:ascii="Courier New" w:hAnsi="Courier New" w:cs="Courier New"/>
          <w:lang w:val="en-US"/>
        </w:rPr>
        <w:t>(</w:t>
      </w:r>
      <w:proofErr w:type="spellStart"/>
      <w:r w:rsidRPr="0049178A">
        <w:rPr>
          <w:rFonts w:ascii="Courier New" w:hAnsi="Courier New" w:cs="Courier New"/>
          <w:lang w:val="en-US"/>
        </w:rPr>
        <w:t>user_</w:t>
      </w:r>
      <w:proofErr w:type="gramStart"/>
      <w:r w:rsidRPr="0049178A">
        <w:rPr>
          <w:rFonts w:ascii="Courier New" w:hAnsi="Courier New" w:cs="Courier New"/>
          <w:lang w:val="en-US"/>
        </w:rPr>
        <w:t>id</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0][0], </w:t>
      </w:r>
    </w:p>
    <w:p w14:paraId="2C4156BC"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proofErr w:type="spellStart"/>
      <w:r w:rsidRPr="0049178A">
        <w:rPr>
          <w:rFonts w:ascii="Courier New" w:hAnsi="Courier New" w:cs="Courier New"/>
          <w:lang w:val="en-US"/>
        </w:rPr>
        <w:t>user_</w:t>
      </w:r>
      <w:proofErr w:type="gramStart"/>
      <w:r w:rsidRPr="0049178A">
        <w:rPr>
          <w:rFonts w:ascii="Courier New" w:hAnsi="Courier New" w:cs="Courier New"/>
          <w:lang w:val="en-US"/>
        </w:rPr>
        <w:t>name</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61A9300E"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 login, </w:t>
      </w:r>
    </w:p>
    <w:p w14:paraId="32A5670C" w14:textId="77777777" w:rsidR="005D74D4"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0, </w:t>
      </w:r>
    </w:p>
    <w:p w14:paraId="0E6F08A9"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proofErr w:type="spellStart"/>
      <w:r w:rsidRPr="0049178A">
        <w:rPr>
          <w:rFonts w:ascii="Courier New" w:hAnsi="Courier New" w:cs="Courier New"/>
          <w:lang w:val="en-US"/>
        </w:rPr>
        <w:t>generation_</w:t>
      </w:r>
      <w:proofErr w:type="gramStart"/>
      <w:r w:rsidRPr="0049178A">
        <w:rPr>
          <w:rFonts w:ascii="Courier New" w:hAnsi="Courier New" w:cs="Courier New"/>
          <w:lang w:val="en-US"/>
        </w:rPr>
        <w:t>cost</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54ABF1F1"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creation_</w:t>
      </w:r>
      <w:proofErr w:type="gramStart"/>
      <w:r w:rsidRPr="0049178A">
        <w:rPr>
          <w:rFonts w:ascii="Courier New" w:hAnsi="Courier New" w:cs="Courier New"/>
          <w:lang w:val="en-US"/>
        </w:rPr>
        <w:t>date</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0][0], </w:t>
      </w:r>
    </w:p>
    <w:p w14:paraId="636D8D61"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6407E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count_generated_</w:t>
      </w:r>
      <w:proofErr w:type="gramStart"/>
      <w:r w:rsidRPr="0049178A">
        <w:rPr>
          <w:rFonts w:ascii="Courier New" w:hAnsi="Courier New" w:cs="Courier New"/>
          <w:lang w:val="en-US"/>
        </w:rPr>
        <w:t>files</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7CD5B27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49178A">
        <w:rPr>
          <w:rFonts w:ascii="Courier New" w:hAnsi="Courier New" w:cs="Courier New"/>
          <w:lang w:val="en-US"/>
        </w:rPr>
        <w:t>count_tokens_per_</w:t>
      </w:r>
      <w:proofErr w:type="gramStart"/>
      <w:r w:rsidRPr="0049178A">
        <w:rPr>
          <w:rFonts w:ascii="Courier New" w:hAnsi="Courier New" w:cs="Courier New"/>
          <w:lang w:val="en-US"/>
        </w:rPr>
        <w:t>minute</w:t>
      </w:r>
      <w:proofErr w:type="spellEnd"/>
      <w:r w:rsidRPr="0049178A">
        <w:rPr>
          <w:rFonts w:ascii="Courier New" w:hAnsi="Courier New" w:cs="Courier New"/>
          <w:lang w:val="en-US"/>
        </w:rPr>
        <w:t>[</w:t>
      </w:r>
      <w:proofErr w:type="gramEnd"/>
      <w:r w:rsidRPr="0049178A">
        <w:rPr>
          <w:rFonts w:ascii="Courier New" w:hAnsi="Courier New" w:cs="Courier New"/>
          <w:lang w:val="en-US"/>
        </w:rPr>
        <w:t>0][0])</w:t>
      </w:r>
    </w:p>
    <w:p w14:paraId="2D2CF645"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proofErr w:type="spellStart"/>
      <w:r w:rsidRPr="0049178A">
        <w:rPr>
          <w:rFonts w:ascii="Courier New" w:hAnsi="Courier New" w:cs="Courier New"/>
          <w:lang w:val="en-US"/>
        </w:rPr>
        <w:t>current_file.set_new_file_</w:t>
      </w:r>
      <w:proofErr w:type="gramStart"/>
      <w:r w:rsidRPr="0049178A">
        <w:rPr>
          <w:rFonts w:ascii="Courier New" w:hAnsi="Courier New" w:cs="Courier New"/>
          <w:lang w:val="en-US"/>
        </w:rPr>
        <w:t>info</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None, </w:t>
      </w:r>
    </w:p>
    <w:p w14:paraId="30F089F6"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16E9747E"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proofErr w:type="spellStart"/>
      <w:r w:rsidRPr="000D1D8A">
        <w:rPr>
          <w:rFonts w:ascii="Courier New" w:hAnsi="Courier New" w:cs="Courier New"/>
          <w:lang w:val="en-US"/>
        </w:rPr>
        <w:t>user_id</w:t>
      </w:r>
      <w:proofErr w:type="spellEnd"/>
      <w:r w:rsidRPr="000D1D8A">
        <w:rPr>
          <w:rFonts w:ascii="Courier New" w:hAnsi="Courier New" w:cs="Courier New"/>
          <w:lang w:val="en-US"/>
        </w:rPr>
        <w:t xml:space="preserve">, </w:t>
      </w:r>
    </w:p>
    <w:p w14:paraId="1526BC40" w14:textId="77777777" w:rsidR="005D74D4" w:rsidRPr="000D1D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None,</w:t>
      </w:r>
    </w:p>
    <w:p w14:paraId="0A1098C1"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None, </w:t>
      </w:r>
    </w:p>
    <w:p w14:paraId="39C0CBC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345561F6"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return redirect("/main")</w:t>
      </w:r>
    </w:p>
    <w:p w14:paraId="4A9BF2B5"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else:</w:t>
      </w:r>
    </w:p>
    <w:p w14:paraId="5BBAE98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return </w:t>
      </w:r>
      <w:proofErr w:type="spellStart"/>
      <w:r w:rsidRPr="0049178A">
        <w:rPr>
          <w:rFonts w:ascii="Courier New" w:hAnsi="Courier New" w:cs="Courier New"/>
          <w:lang w:val="en-US"/>
        </w:rPr>
        <w:t>render_</w:t>
      </w:r>
      <w:proofErr w:type="gramStart"/>
      <w:r w:rsidRPr="0049178A">
        <w:rPr>
          <w:rFonts w:ascii="Courier New" w:hAnsi="Courier New" w:cs="Courier New"/>
          <w:lang w:val="en-US"/>
        </w:rPr>
        <w:t>template</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"auth.html", </w:t>
      </w:r>
    </w:p>
    <w:p w14:paraId="2C9D25A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message="</w:t>
      </w:r>
      <w:proofErr w:type="spellStart"/>
      <w:r w:rsidRPr="0049178A">
        <w:rPr>
          <w:rFonts w:ascii="Courier New" w:hAnsi="Courier New" w:cs="Courier New"/>
          <w:lang w:val="en-US"/>
        </w:rPr>
        <w:t>invalid_password</w:t>
      </w:r>
      <w:proofErr w:type="spellEnd"/>
      <w:r w:rsidRPr="0049178A">
        <w:rPr>
          <w:rFonts w:ascii="Courier New" w:hAnsi="Courier New" w:cs="Courier New"/>
          <w:lang w:val="en-US"/>
        </w:rPr>
        <w:t xml:space="preserve">", </w:t>
      </w:r>
    </w:p>
    <w:p w14:paraId="23BB249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login=login)</w:t>
      </w:r>
    </w:p>
    <w:p w14:paraId="5D772D9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except:</w:t>
      </w:r>
    </w:p>
    <w:p w14:paraId="401CBBF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w:t>
      </w:r>
      <w:proofErr w:type="spellStart"/>
      <w:r w:rsidRPr="0049178A">
        <w:rPr>
          <w:rFonts w:ascii="Courier New" w:hAnsi="Courier New" w:cs="Courier New"/>
          <w:lang w:val="en-US"/>
        </w:rPr>
        <w:t>render_</w:t>
      </w:r>
      <w:proofErr w:type="gramStart"/>
      <w:r w:rsidRPr="0049178A">
        <w:rPr>
          <w:rFonts w:ascii="Courier New" w:hAnsi="Courier New" w:cs="Courier New"/>
          <w:lang w:val="en-US"/>
        </w:rPr>
        <w:t>template</w:t>
      </w:r>
      <w:proofErr w:type="spellEnd"/>
      <w:r w:rsidRPr="0049178A">
        <w:rPr>
          <w:rFonts w:ascii="Courier New" w:hAnsi="Courier New" w:cs="Courier New"/>
          <w:lang w:val="en-US"/>
        </w:rPr>
        <w:t>(</w:t>
      </w:r>
      <w:proofErr w:type="gramEnd"/>
      <w:r w:rsidRPr="0049178A">
        <w:rPr>
          <w:rFonts w:ascii="Courier New" w:hAnsi="Courier New" w:cs="Courier New"/>
          <w:lang w:val="en-US"/>
        </w:rPr>
        <w:t xml:space="preserve">"auth.html", </w:t>
      </w:r>
    </w:p>
    <w:p w14:paraId="2962EE55" w14:textId="77777777" w:rsidR="005D74D4" w:rsidRPr="006407E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6407EA">
        <w:rPr>
          <w:rFonts w:ascii="Courier New" w:hAnsi="Courier New" w:cs="Courier New"/>
          <w:lang w:val="en-US"/>
        </w:rPr>
        <w:t>message="</w:t>
      </w:r>
      <w:proofErr w:type="spellStart"/>
      <w:r w:rsidRPr="006407EA">
        <w:rPr>
          <w:rFonts w:ascii="Courier New" w:hAnsi="Courier New" w:cs="Courier New"/>
          <w:lang w:val="en-US"/>
        </w:rPr>
        <w:t>invalid_data</w:t>
      </w:r>
      <w:proofErr w:type="spellEnd"/>
      <w:r w:rsidRPr="006407EA">
        <w:rPr>
          <w:rFonts w:ascii="Courier New" w:hAnsi="Courier New" w:cs="Courier New"/>
          <w:lang w:val="en-US"/>
        </w:rPr>
        <w:t>")</w:t>
      </w:r>
    </w:p>
    <w:p w14:paraId="535E0E4A" w14:textId="77777777" w:rsidR="005D74D4" w:rsidRPr="006407E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else:</w:t>
      </w:r>
    </w:p>
    <w:p w14:paraId="5A571DC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w:t>
      </w:r>
      <w:proofErr w:type="spellStart"/>
      <w:r w:rsidRPr="0049178A">
        <w:rPr>
          <w:rFonts w:ascii="Courier New" w:hAnsi="Courier New" w:cs="Courier New"/>
          <w:lang w:val="en-US"/>
        </w:rPr>
        <w:t>render_template</w:t>
      </w:r>
      <w:proofErr w:type="spellEnd"/>
      <w:r w:rsidRPr="0049178A">
        <w:rPr>
          <w:rFonts w:ascii="Courier New" w:hAnsi="Courier New" w:cs="Courier New"/>
          <w:lang w:val="en-US"/>
        </w:rPr>
        <w:t>("auth.html")</w:t>
      </w:r>
    </w:p>
    <w:p w14:paraId="5B1F110C" w14:textId="77777777" w:rsidR="005D74D4" w:rsidRDefault="005D74D4" w:rsidP="005D74D4">
      <w:pPr>
        <w:tabs>
          <w:tab w:val="left" w:pos="1276"/>
        </w:tabs>
        <w:spacing w:line="360" w:lineRule="auto"/>
        <w:rPr>
          <w:sz w:val="28"/>
          <w:szCs w:val="28"/>
          <w:lang w:val="en-US"/>
        </w:rPr>
      </w:pPr>
    </w:p>
    <w:p w14:paraId="51DDCF74" w14:textId="77777777" w:rsidR="005D74D4" w:rsidRDefault="005D74D4" w:rsidP="005D74D4">
      <w:pPr>
        <w:tabs>
          <w:tab w:val="left" w:pos="1276"/>
        </w:tabs>
        <w:spacing w:line="360" w:lineRule="auto"/>
        <w:rPr>
          <w:rFonts w:ascii="Courier New" w:hAnsi="Courier New" w:cs="Courier New"/>
          <w:sz w:val="24"/>
          <w:szCs w:val="24"/>
          <w:lang w:val="en-US"/>
        </w:rPr>
      </w:pPr>
      <w:r>
        <w:rPr>
          <w:sz w:val="28"/>
          <w:szCs w:val="28"/>
        </w:rPr>
        <w:t>Листинг</w:t>
      </w:r>
      <w:r w:rsidRPr="006407EA">
        <w:rPr>
          <w:sz w:val="28"/>
          <w:szCs w:val="28"/>
          <w:lang w:val="en-US"/>
        </w:rPr>
        <w:t xml:space="preserve"> 6 – </w:t>
      </w:r>
      <w:r>
        <w:rPr>
          <w:sz w:val="28"/>
          <w:szCs w:val="28"/>
        </w:rPr>
        <w:t>Функция</w:t>
      </w:r>
      <w:r w:rsidRPr="006407EA">
        <w:rPr>
          <w:sz w:val="28"/>
          <w:szCs w:val="28"/>
          <w:lang w:val="en-US"/>
        </w:rPr>
        <w:t xml:space="preserve"> </w:t>
      </w:r>
      <w:proofErr w:type="spellStart"/>
      <w:r w:rsidRPr="00B2538F">
        <w:rPr>
          <w:rFonts w:ascii="Courier New" w:hAnsi="Courier New" w:cs="Courier New"/>
          <w:sz w:val="24"/>
          <w:szCs w:val="24"/>
          <w:lang w:val="en-US"/>
        </w:rPr>
        <w:t>generate_music</w:t>
      </w:r>
      <w:proofErr w:type="spellEnd"/>
    </w:p>
    <w:p w14:paraId="456C63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def </w:t>
      </w:r>
      <w:proofErr w:type="spellStart"/>
      <w:r w:rsidRPr="00B2538F">
        <w:rPr>
          <w:rFonts w:ascii="Courier New" w:hAnsi="Courier New" w:cs="Courier New"/>
          <w:lang w:val="en-US"/>
        </w:rPr>
        <w:t>generate_</w:t>
      </w:r>
      <w:proofErr w:type="gramStart"/>
      <w:r w:rsidRPr="00B2538F">
        <w:rPr>
          <w:rFonts w:ascii="Courier New" w:hAnsi="Courier New" w:cs="Courier New"/>
          <w:lang w:val="en-US"/>
        </w:rPr>
        <w:t>music</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model, tags, </w:t>
      </w:r>
      <w:proofErr w:type="spellStart"/>
      <w:r w:rsidRPr="00B2538F">
        <w:rPr>
          <w:rFonts w:ascii="Courier New" w:hAnsi="Courier New" w:cs="Courier New"/>
          <w:lang w:val="en-US"/>
        </w:rPr>
        <w:t>file_path</w:t>
      </w:r>
      <w:proofErr w:type="spellEnd"/>
      <w:r w:rsidRPr="00B2538F">
        <w:rPr>
          <w:rFonts w:ascii="Courier New" w:hAnsi="Courier New" w:cs="Courier New"/>
          <w:lang w:val="en-US"/>
        </w:rPr>
        <w:t>):</w:t>
      </w:r>
    </w:p>
    <w:p w14:paraId="6A3858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prev_noise</w:t>
      </w:r>
      <w:proofErr w:type="spellEnd"/>
      <w:r w:rsidRPr="00B2538F">
        <w:rPr>
          <w:rFonts w:ascii="Courier New" w:hAnsi="Courier New" w:cs="Courier New"/>
          <w:lang w:val="en-US"/>
        </w:rPr>
        <w:t xml:space="preserve"> = [None] * 4</w:t>
      </w:r>
    </w:p>
    <w:p w14:paraId="0EA389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current_</w:t>
      </w:r>
      <w:proofErr w:type="gramStart"/>
      <w:r w:rsidRPr="00B2538F">
        <w:rPr>
          <w:rFonts w:ascii="Courier New" w:hAnsi="Courier New" w:cs="Courier New"/>
          <w:lang w:val="en-US"/>
        </w:rPr>
        <w:t>file.file</w:t>
      </w:r>
      <w:proofErr w:type="gramEnd"/>
      <w:r w:rsidRPr="00B2538F">
        <w:rPr>
          <w:rFonts w:ascii="Courier New" w:hAnsi="Courier New" w:cs="Courier New"/>
          <w:lang w:val="en-US"/>
        </w:rPr>
        <w:t>_id</w:t>
      </w:r>
      <w:proofErr w:type="spellEnd"/>
      <w:r w:rsidRPr="00B2538F">
        <w:rPr>
          <w:rFonts w:ascii="Courier New" w:hAnsi="Courier New" w:cs="Courier New"/>
          <w:lang w:val="en-US"/>
        </w:rPr>
        <w:t xml:space="preserve"> != None):</w:t>
      </w:r>
    </w:p>
    <w:p w14:paraId="32DD2F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prev_noise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np.array</w:t>
      </w:r>
      <w:proofErr w:type="spellEnd"/>
      <w:proofErr w:type="gramEnd"/>
      <w:r w:rsidRPr="00B2538F">
        <w:rPr>
          <w:rFonts w:ascii="Courier New" w:hAnsi="Courier New" w:cs="Courier New"/>
          <w:lang w:val="en-US"/>
        </w:rPr>
        <w:t xml:space="preserve">(noise) for noise in </w:t>
      </w:r>
      <w:proofErr w:type="spellStart"/>
      <w:r w:rsidRPr="00B2538F">
        <w:rPr>
          <w:rFonts w:ascii="Courier New" w:hAnsi="Courier New" w:cs="Courier New"/>
          <w:lang w:val="en-US"/>
        </w:rPr>
        <w:t>current_file.generation_params</w:t>
      </w:r>
      <w:proofErr w:type="spellEnd"/>
      <w:r w:rsidRPr="00B2538F">
        <w:rPr>
          <w:rFonts w:ascii="Courier New" w:hAnsi="Courier New" w:cs="Courier New"/>
          <w:lang w:val="en-US"/>
        </w:rPr>
        <w:t>]</w:t>
      </w:r>
    </w:p>
    <w:p w14:paraId="6A82DDE5" w14:textId="77777777" w:rsidR="005D74D4" w:rsidRPr="00B2538F" w:rsidRDefault="005D74D4" w:rsidP="005D74D4">
      <w:pPr>
        <w:tabs>
          <w:tab w:val="left" w:pos="1276"/>
        </w:tabs>
        <w:spacing w:line="360" w:lineRule="auto"/>
        <w:rPr>
          <w:rFonts w:ascii="Courier New" w:hAnsi="Courier New" w:cs="Courier New"/>
          <w:lang w:val="en-US"/>
        </w:rPr>
      </w:pPr>
    </w:p>
    <w:p w14:paraId="3987908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set(</w:t>
      </w:r>
      <w:proofErr w:type="gramEnd"/>
      <w:r w:rsidRPr="00B2538F">
        <w:rPr>
          <w:rFonts w:ascii="Courier New" w:hAnsi="Courier New" w:cs="Courier New"/>
          <w:lang w:val="en-US"/>
        </w:rPr>
        <w:t>)</w:t>
      </w:r>
    </w:p>
    <w:p w14:paraId="20BF777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while </w:t>
      </w:r>
      <w:proofErr w:type="spellStart"/>
      <w:r w:rsidRPr="00B2538F">
        <w:rPr>
          <w:rFonts w:ascii="Courier New" w:hAnsi="Courier New" w:cs="Courier New"/>
          <w:lang w:val="en-US"/>
        </w:rPr>
        <w:t>len</w:t>
      </w:r>
      <w:proofErr w:type="spellEnd"/>
      <w:r w:rsidRPr="00B2538F">
        <w:rPr>
          <w:rFonts w:ascii="Courier New" w:hAnsi="Courier New" w:cs="Courier New"/>
          <w:lang w:val="en-US"/>
        </w:rPr>
        <w:t>(</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&lt; 5:</w:t>
      </w:r>
    </w:p>
    <w:p w14:paraId="6C55BD9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[0]):</w:t>
      </w:r>
    </w:p>
    <w:p w14:paraId="3057CC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3358F1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63390D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334917B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161FD8EB"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6407EA">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5ED1788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508AB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w:t>
      </w:r>
    </w:p>
    <w:p w14:paraId="5899E8A7" w14:textId="77777777" w:rsidR="005D74D4" w:rsidRPr="00B2538F" w:rsidRDefault="005D74D4" w:rsidP="005D74D4">
      <w:pPr>
        <w:tabs>
          <w:tab w:val="left" w:pos="1276"/>
        </w:tabs>
        <w:spacing w:line="360" w:lineRule="auto"/>
        <w:rPr>
          <w:rFonts w:ascii="Courier New" w:hAnsi="Courier New" w:cs="Courier New"/>
          <w:lang w:val="en-US"/>
        </w:rPr>
      </w:pPr>
    </w:p>
    <w:p w14:paraId="237F3C7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[1]):</w:t>
      </w:r>
    </w:p>
    <w:p w14:paraId="633E72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6DBB5BD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7BFEC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28D077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32))</w:t>
      </w:r>
    </w:p>
    <w:p w14:paraId="6077323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57CE19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1]</w:t>
      </w:r>
    </w:p>
    <w:p w14:paraId="18C0EC06" w14:textId="77777777" w:rsidR="005D74D4" w:rsidRPr="00B2538F" w:rsidRDefault="005D74D4" w:rsidP="005D74D4">
      <w:pPr>
        <w:tabs>
          <w:tab w:val="left" w:pos="1276"/>
        </w:tabs>
        <w:spacing w:line="360" w:lineRule="auto"/>
        <w:rPr>
          <w:rFonts w:ascii="Courier New" w:hAnsi="Courier New" w:cs="Courier New"/>
          <w:lang w:val="en-US"/>
        </w:rPr>
      </w:pPr>
    </w:p>
    <w:p w14:paraId="3C2B632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[2]):</w:t>
      </w:r>
    </w:p>
    <w:p w14:paraId="6787486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4BF24A1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118C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2143434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2C78ACB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C86017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2]</w:t>
      </w:r>
    </w:p>
    <w:p w14:paraId="2BF2A259" w14:textId="77777777" w:rsidR="005D74D4" w:rsidRPr="00B2538F" w:rsidRDefault="005D74D4" w:rsidP="005D74D4">
      <w:pPr>
        <w:tabs>
          <w:tab w:val="left" w:pos="1276"/>
        </w:tabs>
        <w:spacing w:line="360" w:lineRule="auto"/>
        <w:rPr>
          <w:rFonts w:ascii="Courier New" w:hAnsi="Courier New" w:cs="Courier New"/>
          <w:lang w:val="en-US"/>
        </w:rPr>
      </w:pPr>
    </w:p>
    <w:p w14:paraId="164AF6B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0] is not None and not </w:t>
      </w:r>
      <w:proofErr w:type="spellStart"/>
      <w:r w:rsidRPr="00B2538F">
        <w:rPr>
          <w:rFonts w:ascii="Courier New" w:hAnsi="Courier New" w:cs="Courier New"/>
          <w:lang w:val="en-US"/>
        </w:rPr>
        <w:t>help_class.freeze_noise</w:t>
      </w:r>
      <w:proofErr w:type="spellEnd"/>
      <w:r w:rsidRPr="00B2538F">
        <w:rPr>
          <w:rFonts w:ascii="Courier New" w:hAnsi="Courier New" w:cs="Courier New"/>
          <w:lang w:val="en-US"/>
        </w:rPr>
        <w:t>[3]):</w:t>
      </w:r>
    </w:p>
    <w:p w14:paraId="54E6AD4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309279D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E5959B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0] is None:</w:t>
      </w:r>
    </w:p>
    <w:p w14:paraId="44D494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np.random</w:t>
      </w:r>
      <w:proofErr w:type="gramEnd"/>
      <w:r w:rsidRPr="00B2538F">
        <w:rPr>
          <w:rFonts w:ascii="Courier New" w:hAnsi="Courier New" w:cs="Courier New"/>
          <w:lang w:val="en-US"/>
        </w:rPr>
        <w:t>.normal</w:t>
      </w:r>
      <w:proofErr w:type="spellEnd"/>
      <w:r w:rsidRPr="00B2538F">
        <w:rPr>
          <w:rFonts w:ascii="Courier New" w:hAnsi="Courier New" w:cs="Courier New"/>
          <w:lang w:val="en-US"/>
        </w:rPr>
        <w:t>(size=(1, 4, 32))</w:t>
      </w:r>
    </w:p>
    <w:p w14:paraId="2A58BC2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367E4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prev_</w:t>
      </w:r>
      <w:proofErr w:type="gramStart"/>
      <w:r w:rsidRPr="00B2538F">
        <w:rPr>
          <w:rFonts w:ascii="Courier New" w:hAnsi="Courier New" w:cs="Courier New"/>
          <w:lang w:val="en-US"/>
        </w:rPr>
        <w:t>noise</w:t>
      </w:r>
      <w:proofErr w:type="spellEnd"/>
      <w:r w:rsidRPr="00B2538F">
        <w:rPr>
          <w:rFonts w:ascii="Courier New" w:hAnsi="Courier New" w:cs="Courier New"/>
          <w:lang w:val="en-US"/>
        </w:rPr>
        <w:t>[</w:t>
      </w:r>
      <w:proofErr w:type="gramEnd"/>
      <w:r w:rsidRPr="00B2538F">
        <w:rPr>
          <w:rFonts w:ascii="Courier New" w:hAnsi="Courier New" w:cs="Courier New"/>
          <w:lang w:val="en-US"/>
        </w:rPr>
        <w:t>3]</w:t>
      </w:r>
    </w:p>
    <w:p w14:paraId="2A9660E7" w14:textId="77777777" w:rsidR="005D74D4" w:rsidRPr="00B2538F" w:rsidRDefault="005D74D4" w:rsidP="005D74D4">
      <w:pPr>
        <w:tabs>
          <w:tab w:val="left" w:pos="1276"/>
        </w:tabs>
        <w:spacing w:line="360" w:lineRule="auto"/>
        <w:rPr>
          <w:rFonts w:ascii="Courier New" w:hAnsi="Courier New" w:cs="Courier New"/>
          <w:lang w:val="en-US"/>
        </w:rPr>
      </w:pPr>
    </w:p>
    <w:p w14:paraId="661036D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 xml:space="preserve"> = [</w:t>
      </w:r>
    </w:p>
    <w:p w14:paraId="171597E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chords_noise</w:t>
      </w:r>
      <w:proofErr w:type="spellEnd"/>
      <w:r w:rsidRPr="00B2538F">
        <w:rPr>
          <w:rFonts w:ascii="Courier New" w:hAnsi="Courier New" w:cs="Courier New"/>
          <w:lang w:val="en-US"/>
        </w:rPr>
        <w:t>,</w:t>
      </w:r>
    </w:p>
    <w:p w14:paraId="327218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style_noise</w:t>
      </w:r>
      <w:proofErr w:type="spellEnd"/>
      <w:r w:rsidRPr="00B2538F">
        <w:rPr>
          <w:rFonts w:ascii="Courier New" w:hAnsi="Courier New" w:cs="Courier New"/>
          <w:lang w:val="en-US"/>
        </w:rPr>
        <w:t>,</w:t>
      </w:r>
    </w:p>
    <w:p w14:paraId="5E16F9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melody_noise</w:t>
      </w:r>
      <w:proofErr w:type="spellEnd"/>
      <w:r w:rsidRPr="00B2538F">
        <w:rPr>
          <w:rFonts w:ascii="Courier New" w:hAnsi="Courier New" w:cs="Courier New"/>
          <w:lang w:val="en-US"/>
        </w:rPr>
        <w:t>,</w:t>
      </w:r>
    </w:p>
    <w:p w14:paraId="3269AF1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groove_noise</w:t>
      </w:r>
      <w:proofErr w:type="spellEnd"/>
      <w:r w:rsidRPr="00B2538F">
        <w:rPr>
          <w:rFonts w:ascii="Courier New" w:hAnsi="Courier New" w:cs="Courier New"/>
          <w:lang w:val="en-US"/>
        </w:rPr>
        <w:t>,</w:t>
      </w:r>
    </w:p>
    <w:p w14:paraId="1B6EEF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
    <w:p w14:paraId="09EDB663" w14:textId="77777777" w:rsidR="005D74D4" w:rsidRPr="00B2538F" w:rsidRDefault="005D74D4" w:rsidP="005D74D4">
      <w:pPr>
        <w:tabs>
          <w:tab w:val="left" w:pos="1276"/>
        </w:tabs>
        <w:spacing w:line="360" w:lineRule="auto"/>
        <w:rPr>
          <w:rFonts w:ascii="Courier New" w:hAnsi="Courier New" w:cs="Courier New"/>
          <w:lang w:val="en-US"/>
        </w:rPr>
      </w:pPr>
    </w:p>
    <w:p w14:paraId="7F7AB5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generator_output</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model.generator</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w:t>
      </w:r>
      <w:proofErr w:type="spellStart"/>
      <w:r w:rsidRPr="00B2538F">
        <w:rPr>
          <w:rFonts w:ascii="Courier New" w:hAnsi="Courier New" w:cs="Courier New"/>
          <w:lang w:val="en-US"/>
        </w:rPr>
        <w:t>numpy</w:t>
      </w:r>
      <w:proofErr w:type="spellEnd"/>
      <w:r w:rsidRPr="00B2538F">
        <w:rPr>
          <w:rFonts w:ascii="Courier New" w:hAnsi="Courier New" w:cs="Courier New"/>
          <w:lang w:val="en-US"/>
        </w:rPr>
        <w:t>()</w:t>
      </w:r>
    </w:p>
    <w:p w14:paraId="2181943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max_pitches</w:t>
      </w:r>
      <w:proofErr w:type="spellEnd"/>
      <w:r w:rsidRPr="00B2538F">
        <w:rPr>
          <w:rFonts w:ascii="Courier New" w:hAnsi="Courier New" w:cs="Courier New"/>
          <w:lang w:val="en-US"/>
        </w:rPr>
        <w:t xml:space="preserve"> = </w:t>
      </w:r>
      <w:proofErr w:type="spellStart"/>
      <w:proofErr w:type="gramStart"/>
      <w:r w:rsidRPr="00B2538F">
        <w:rPr>
          <w:rFonts w:ascii="Courier New" w:hAnsi="Courier New" w:cs="Courier New"/>
          <w:lang w:val="en-US"/>
        </w:rPr>
        <w:t>np.argmax</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generator_output</w:t>
      </w:r>
      <w:proofErr w:type="spellEnd"/>
      <w:r w:rsidRPr="00B2538F">
        <w:rPr>
          <w:rFonts w:ascii="Courier New" w:hAnsi="Courier New" w:cs="Courier New"/>
          <w:lang w:val="en-US"/>
        </w:rPr>
        <w:t>, axis=3)</w:t>
      </w:r>
    </w:p>
    <w:p w14:paraId="031EB9B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generated_notes</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max_</w:t>
      </w:r>
      <w:proofErr w:type="gramStart"/>
      <w:r w:rsidRPr="00B2538F">
        <w:rPr>
          <w:rFonts w:ascii="Courier New" w:hAnsi="Courier New" w:cs="Courier New"/>
          <w:lang w:val="en-US"/>
        </w:rPr>
        <w:t>pitches.reshape</w:t>
      </w:r>
      <w:proofErr w:type="spellEnd"/>
      <w:proofErr w:type="gramEnd"/>
      <w:r w:rsidRPr="00B2538F">
        <w:rPr>
          <w:rFonts w:ascii="Courier New" w:hAnsi="Courier New" w:cs="Courier New"/>
          <w:lang w:val="en-US"/>
        </w:rPr>
        <w:t>([9 * 16, 4])</w:t>
      </w:r>
    </w:p>
    <w:p w14:paraId="4CC6CDB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set(</w:t>
      </w:r>
      <w:proofErr w:type="gramEnd"/>
      <w:r w:rsidRPr="00B2538F">
        <w:rPr>
          <w:rFonts w:ascii="Courier New" w:hAnsi="Courier New" w:cs="Courier New"/>
          <w:lang w:val="en-US"/>
        </w:rPr>
        <w:t>)</w:t>
      </w:r>
    </w:p>
    <w:p w14:paraId="01CE961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step in </w:t>
      </w:r>
      <w:proofErr w:type="spellStart"/>
      <w:r w:rsidRPr="00B2538F">
        <w:rPr>
          <w:rFonts w:ascii="Courier New" w:hAnsi="Courier New" w:cs="Courier New"/>
          <w:lang w:val="en-US"/>
        </w:rPr>
        <w:t>generated_notes</w:t>
      </w:r>
      <w:proofErr w:type="spellEnd"/>
      <w:r w:rsidRPr="00B2538F">
        <w:rPr>
          <w:rFonts w:ascii="Courier New" w:hAnsi="Courier New" w:cs="Courier New"/>
          <w:lang w:val="en-US"/>
        </w:rPr>
        <w:t>:</w:t>
      </w:r>
    </w:p>
    <w:p w14:paraId="6D619C9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notes_set</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notes_</w:t>
      </w:r>
      <w:proofErr w:type="gramStart"/>
      <w:r w:rsidRPr="00B2538F">
        <w:rPr>
          <w:rFonts w:ascii="Courier New" w:hAnsi="Courier New" w:cs="Courier New"/>
          <w:lang w:val="en-US"/>
        </w:rPr>
        <w:t>set.union</w:t>
      </w:r>
      <w:proofErr w:type="spellEnd"/>
      <w:proofErr w:type="gramEnd"/>
      <w:r w:rsidRPr="00B2538F">
        <w:rPr>
          <w:rFonts w:ascii="Courier New" w:hAnsi="Courier New" w:cs="Courier New"/>
          <w:lang w:val="en-US"/>
        </w:rPr>
        <w:t>(set(step))</w:t>
      </w:r>
    </w:p>
    <w:p w14:paraId="54C146B1"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Окончание</w:t>
      </w:r>
      <w:r w:rsidRPr="00B2538F">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15C1CC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 = </w:t>
      </w:r>
      <w:proofErr w:type="gramStart"/>
      <w:r w:rsidRPr="00B2538F">
        <w:rPr>
          <w:rFonts w:ascii="Courier New" w:hAnsi="Courier New" w:cs="Courier New"/>
          <w:lang w:val="en-US"/>
        </w:rPr>
        <w:t>music21.stream.Score</w:t>
      </w:r>
      <w:proofErr w:type="gramEnd"/>
      <w:r w:rsidRPr="00B2538F">
        <w:rPr>
          <w:rFonts w:ascii="Courier New" w:hAnsi="Courier New" w:cs="Courier New"/>
          <w:lang w:val="en-US"/>
        </w:rPr>
        <w:t>()</w:t>
      </w:r>
    </w:p>
    <w:p w14:paraId="46C3501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parts.append</w:t>
      </w:r>
      <w:proofErr w:type="spellEnd"/>
      <w:proofErr w:type="gramEnd"/>
      <w:r w:rsidRPr="00B2538F">
        <w:rPr>
          <w:rFonts w:ascii="Courier New" w:hAnsi="Courier New" w:cs="Courier New"/>
          <w:lang w:val="en-US"/>
        </w:rPr>
        <w:t>(music21.tempo.MetronomeMark(number=66))</w:t>
      </w:r>
    </w:p>
    <w:p w14:paraId="4DE539FB" w14:textId="77777777" w:rsidR="005D74D4" w:rsidRPr="00B2538F" w:rsidRDefault="005D74D4" w:rsidP="005D74D4">
      <w:pPr>
        <w:tabs>
          <w:tab w:val="left" w:pos="1276"/>
        </w:tabs>
        <w:spacing w:line="360" w:lineRule="auto"/>
        <w:rPr>
          <w:rFonts w:ascii="Courier New" w:hAnsi="Courier New" w:cs="Courier New"/>
          <w:lang w:val="en-US"/>
        </w:rPr>
      </w:pPr>
    </w:p>
    <w:p w14:paraId="6DEE3D0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 in </w:t>
      </w:r>
      <w:proofErr w:type="gramStart"/>
      <w:r w:rsidRPr="00B2538F">
        <w:rPr>
          <w:rFonts w:ascii="Courier New" w:hAnsi="Courier New" w:cs="Courier New"/>
          <w:lang w:val="en-US"/>
        </w:rPr>
        <w:t>range(</w:t>
      </w:r>
      <w:proofErr w:type="gramEnd"/>
      <w:r w:rsidRPr="00B2538F">
        <w:rPr>
          <w:rFonts w:ascii="Courier New" w:hAnsi="Courier New" w:cs="Courier New"/>
          <w:lang w:val="en-US"/>
        </w:rPr>
        <w:t>4):</w:t>
      </w:r>
    </w:p>
    <w:p w14:paraId="67A8367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int(</w:t>
      </w:r>
      <w:proofErr w:type="spellStart"/>
      <w:proofErr w:type="gramEnd"/>
      <w:r w:rsidRPr="00B2538F">
        <w:rPr>
          <w:rFonts w:ascii="Courier New" w:hAnsi="Courier New" w:cs="Courier New"/>
          <w:lang w:val="en-US"/>
        </w:rPr>
        <w:t>generated_notes</w:t>
      </w:r>
      <w:proofErr w:type="spellEnd"/>
      <w:r w:rsidRPr="00B2538F">
        <w:rPr>
          <w:rFonts w:ascii="Courier New" w:hAnsi="Courier New" w:cs="Courier New"/>
          <w:lang w:val="en-US"/>
        </w:rPr>
        <w:t>[:, i][0])</w:t>
      </w:r>
    </w:p>
    <w:p w14:paraId="3B3F70D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new_stream</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music21.stream.Part</w:t>
      </w:r>
      <w:proofErr w:type="gramEnd"/>
      <w:r w:rsidRPr="00B2538F">
        <w:rPr>
          <w:rFonts w:ascii="Courier New" w:hAnsi="Courier New" w:cs="Courier New"/>
          <w:lang w:val="en-US"/>
        </w:rPr>
        <w:t>()</w:t>
      </w:r>
    </w:p>
    <w:p w14:paraId="0BD8C59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16220C4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w:t>
      </w:r>
      <w:proofErr w:type="spellStart"/>
      <w:r w:rsidRPr="00B2538F">
        <w:rPr>
          <w:rFonts w:ascii="Courier New" w:hAnsi="Courier New" w:cs="Courier New"/>
          <w:lang w:val="en-US"/>
        </w:rPr>
        <w:t>idx</w:t>
      </w:r>
      <w:proofErr w:type="spellEnd"/>
      <w:r w:rsidRPr="00B2538F">
        <w:rPr>
          <w:rFonts w:ascii="Courier New" w:hAnsi="Courier New" w:cs="Courier New"/>
          <w:lang w:val="en-US"/>
        </w:rPr>
        <w:t xml:space="preserve">, </w:t>
      </w:r>
      <w:proofErr w:type="spellStart"/>
      <w:r w:rsidRPr="00B2538F">
        <w:rPr>
          <w:rFonts w:ascii="Courier New" w:hAnsi="Courier New" w:cs="Courier New"/>
          <w:lang w:val="en-US"/>
        </w:rPr>
        <w:t>code_note</w:t>
      </w:r>
      <w:proofErr w:type="spellEnd"/>
      <w:r w:rsidRPr="00B2538F">
        <w:rPr>
          <w:rFonts w:ascii="Courier New" w:hAnsi="Courier New" w:cs="Courier New"/>
          <w:lang w:val="en-US"/>
        </w:rPr>
        <w:t xml:space="preserve"> in </w:t>
      </w:r>
      <w:proofErr w:type="gramStart"/>
      <w:r w:rsidRPr="00B2538F">
        <w:rPr>
          <w:rFonts w:ascii="Courier New" w:hAnsi="Courier New" w:cs="Courier New"/>
          <w:lang w:val="en-US"/>
        </w:rPr>
        <w:t>enumerate(</w:t>
      </w:r>
      <w:proofErr w:type="spellStart"/>
      <w:proofErr w:type="gramEnd"/>
      <w:r w:rsidRPr="00B2538F">
        <w:rPr>
          <w:rFonts w:ascii="Courier New" w:hAnsi="Courier New" w:cs="Courier New"/>
          <w:lang w:val="en-US"/>
        </w:rPr>
        <w:t>generated_notes</w:t>
      </w:r>
      <w:proofErr w:type="spellEnd"/>
      <w:r w:rsidRPr="00B2538F">
        <w:rPr>
          <w:rFonts w:ascii="Courier New" w:hAnsi="Courier New" w:cs="Courier New"/>
          <w:lang w:val="en-US"/>
        </w:rPr>
        <w:t>[:, i]):</w:t>
      </w:r>
    </w:p>
    <w:p w14:paraId="333CC28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code_note</w:t>
      </w:r>
      <w:proofErr w:type="spellEnd"/>
      <w:r w:rsidRPr="00B2538F">
        <w:rPr>
          <w:rFonts w:ascii="Courier New" w:hAnsi="Courier New" w:cs="Courier New"/>
          <w:lang w:val="en-US"/>
        </w:rPr>
        <w:t xml:space="preserve"> = int(</w:t>
      </w:r>
      <w:proofErr w:type="spellStart"/>
      <w:r w:rsidRPr="00B2538F">
        <w:rPr>
          <w:rFonts w:ascii="Courier New" w:hAnsi="Courier New" w:cs="Courier New"/>
          <w:lang w:val="en-US"/>
        </w:rPr>
        <w:t>code_note</w:t>
      </w:r>
      <w:proofErr w:type="spellEnd"/>
      <w:r w:rsidRPr="00B2538F">
        <w:rPr>
          <w:rFonts w:ascii="Courier New" w:hAnsi="Courier New" w:cs="Courier New"/>
          <w:lang w:val="en-US"/>
        </w:rPr>
        <w:t>)</w:t>
      </w:r>
    </w:p>
    <w:p w14:paraId="3CFF6F4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code_</w:t>
      </w:r>
      <w:proofErr w:type="gramStart"/>
      <w:r w:rsidRPr="00B2538F">
        <w:rPr>
          <w:rFonts w:ascii="Courier New" w:hAnsi="Courier New" w:cs="Courier New"/>
          <w:lang w:val="en-US"/>
        </w:rPr>
        <w:t>note</w:t>
      </w:r>
      <w:proofErr w:type="spellEnd"/>
      <w:r w:rsidRPr="00B2538F">
        <w:rPr>
          <w:rFonts w:ascii="Courier New" w:hAnsi="Courier New" w:cs="Courier New"/>
          <w:lang w:val="en-US"/>
        </w:rPr>
        <w:t xml:space="preserve"> !</w:t>
      </w:r>
      <w:proofErr w:type="gramEnd"/>
      <w:r w:rsidRPr="00B2538F">
        <w:rPr>
          <w:rFonts w:ascii="Courier New" w:hAnsi="Courier New" w:cs="Courier New"/>
          <w:lang w:val="en-US"/>
        </w:rPr>
        <w:t xml:space="preserve">=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or </w:t>
      </w:r>
      <w:proofErr w:type="spellStart"/>
      <w:r w:rsidRPr="00B2538F">
        <w:rPr>
          <w:rFonts w:ascii="Courier New" w:hAnsi="Courier New" w:cs="Courier New"/>
          <w:lang w:val="en-US"/>
        </w:rPr>
        <w:t>idx</w:t>
      </w:r>
      <w:proofErr w:type="spellEnd"/>
      <w:r w:rsidRPr="00B2538F">
        <w:rPr>
          <w:rFonts w:ascii="Courier New" w:hAnsi="Courier New" w:cs="Courier New"/>
          <w:lang w:val="en-US"/>
        </w:rPr>
        <w:t xml:space="preserve"> % 4 == 0) and </w:t>
      </w:r>
      <w:proofErr w:type="spellStart"/>
      <w:r w:rsidRPr="00B2538F">
        <w:rPr>
          <w:rFonts w:ascii="Courier New" w:hAnsi="Courier New" w:cs="Courier New"/>
          <w:lang w:val="en-US"/>
        </w:rPr>
        <w:t>idx</w:t>
      </w:r>
      <w:proofErr w:type="spellEnd"/>
      <w:r w:rsidRPr="00B2538F">
        <w:rPr>
          <w:rFonts w:ascii="Courier New" w:hAnsi="Courier New" w:cs="Courier New"/>
          <w:lang w:val="en-US"/>
        </w:rPr>
        <w:t xml:space="preserve"> &gt; 0:</w:t>
      </w:r>
    </w:p>
    <w:p w14:paraId="2E5C3C5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0):</w:t>
      </w:r>
    </w:p>
    <w:p w14:paraId="238408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music21.note.Rest</w:t>
      </w:r>
      <w:proofErr w:type="gramEnd"/>
      <w:r w:rsidRPr="00B2538F">
        <w:rPr>
          <w:rFonts w:ascii="Courier New" w:hAnsi="Courier New" w:cs="Courier New"/>
          <w:lang w:val="en-US"/>
        </w:rPr>
        <w:t>()</w:t>
      </w:r>
    </w:p>
    <w:p w14:paraId="1B4560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F91DD7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music21.note.Note</w:t>
      </w:r>
      <w:proofErr w:type="gramEnd"/>
      <w:r w:rsidRPr="00B2538F">
        <w:rPr>
          <w:rFonts w:ascii="Courier New" w:hAnsi="Courier New" w:cs="Courier New"/>
          <w:lang w:val="en-US"/>
        </w:rPr>
        <w:t>(tags[</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w:t>
      </w:r>
    </w:p>
    <w:p w14:paraId="29EAE9B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w:t>
      </w:r>
      <w:proofErr w:type="gramStart"/>
      <w:r w:rsidRPr="00B2538F">
        <w:rPr>
          <w:rFonts w:ascii="Courier New" w:hAnsi="Courier New" w:cs="Courier New"/>
          <w:lang w:val="en-US"/>
        </w:rPr>
        <w:t>note.duration</w:t>
      </w:r>
      <w:proofErr w:type="spellEnd"/>
      <w:proofErr w:type="gramEnd"/>
      <w:r w:rsidRPr="00B2538F">
        <w:rPr>
          <w:rFonts w:ascii="Courier New" w:hAnsi="Courier New" w:cs="Courier New"/>
          <w:lang w:val="en-US"/>
        </w:rPr>
        <w:t xml:space="preserve"> = music21.duration.Duration(dur)</w:t>
      </w:r>
    </w:p>
    <w:p w14:paraId="3414DB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new_</w:t>
      </w:r>
      <w:proofErr w:type="gramStart"/>
      <w:r w:rsidRPr="00B2538F">
        <w:rPr>
          <w:rFonts w:ascii="Courier New" w:hAnsi="Courier New" w:cs="Courier New"/>
          <w:lang w:val="en-US"/>
        </w:rPr>
        <w:t>stream.append</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w:t>
      </w:r>
    </w:p>
    <w:p w14:paraId="1F27966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4CC181D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code_note</w:t>
      </w:r>
      <w:proofErr w:type="spellEnd"/>
    </w:p>
    <w:p w14:paraId="36A0386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dur + 0.25</w:t>
      </w:r>
    </w:p>
    <w:p w14:paraId="3BA0B2F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 xml:space="preserve"> == 0):</w:t>
      </w:r>
    </w:p>
    <w:p w14:paraId="1EFD94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music21.note.Rest</w:t>
      </w:r>
      <w:proofErr w:type="gramEnd"/>
      <w:r w:rsidRPr="00B2538F">
        <w:rPr>
          <w:rFonts w:ascii="Courier New" w:hAnsi="Courier New" w:cs="Courier New"/>
          <w:lang w:val="en-US"/>
        </w:rPr>
        <w:t>()</w:t>
      </w:r>
    </w:p>
    <w:p w14:paraId="012881E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0A0BE1B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 xml:space="preserve"> = </w:t>
      </w:r>
      <w:proofErr w:type="gramStart"/>
      <w:r w:rsidRPr="00B2538F">
        <w:rPr>
          <w:rFonts w:ascii="Courier New" w:hAnsi="Courier New" w:cs="Courier New"/>
          <w:lang w:val="en-US"/>
        </w:rPr>
        <w:t>music21.note.Note</w:t>
      </w:r>
      <w:proofErr w:type="gramEnd"/>
      <w:r w:rsidRPr="00B2538F">
        <w:rPr>
          <w:rFonts w:ascii="Courier New" w:hAnsi="Courier New" w:cs="Courier New"/>
          <w:lang w:val="en-US"/>
        </w:rPr>
        <w:t>(tags[</w:t>
      </w:r>
      <w:proofErr w:type="spellStart"/>
      <w:r w:rsidRPr="00B2538F">
        <w:rPr>
          <w:rFonts w:ascii="Courier New" w:hAnsi="Courier New" w:cs="Courier New"/>
          <w:lang w:val="en-US"/>
        </w:rPr>
        <w:t>current_code_note</w:t>
      </w:r>
      <w:proofErr w:type="spellEnd"/>
      <w:r w:rsidRPr="00B2538F">
        <w:rPr>
          <w:rFonts w:ascii="Courier New" w:hAnsi="Courier New" w:cs="Courier New"/>
          <w:lang w:val="en-US"/>
        </w:rPr>
        <w:t>])</w:t>
      </w:r>
    </w:p>
    <w:p w14:paraId="04E00EA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uncode_</w:t>
      </w:r>
      <w:proofErr w:type="gramStart"/>
      <w:r w:rsidRPr="00B2538F">
        <w:rPr>
          <w:rFonts w:ascii="Courier New" w:hAnsi="Courier New" w:cs="Courier New"/>
          <w:lang w:val="en-US"/>
        </w:rPr>
        <w:t>note.duration</w:t>
      </w:r>
      <w:proofErr w:type="spellEnd"/>
      <w:proofErr w:type="gramEnd"/>
      <w:r w:rsidRPr="00B2538F">
        <w:rPr>
          <w:rFonts w:ascii="Courier New" w:hAnsi="Courier New" w:cs="Courier New"/>
          <w:lang w:val="en-US"/>
        </w:rPr>
        <w:t xml:space="preserve"> = music21.duration.Duration(dur)</w:t>
      </w:r>
    </w:p>
    <w:p w14:paraId="229F708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new_</w:t>
      </w:r>
      <w:proofErr w:type="gramStart"/>
      <w:r w:rsidRPr="00B2538F">
        <w:rPr>
          <w:rFonts w:ascii="Courier New" w:hAnsi="Courier New" w:cs="Courier New"/>
          <w:lang w:val="en-US"/>
        </w:rPr>
        <w:t>stream.append</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uncode_note</w:t>
      </w:r>
      <w:proofErr w:type="spellEnd"/>
      <w:r w:rsidRPr="00B2538F">
        <w:rPr>
          <w:rFonts w:ascii="Courier New" w:hAnsi="Courier New" w:cs="Courier New"/>
          <w:lang w:val="en-US"/>
        </w:rPr>
        <w:t>)</w:t>
      </w:r>
    </w:p>
    <w:p w14:paraId="59ACC84A" w14:textId="77777777" w:rsidR="005D74D4" w:rsidRPr="00B2538F" w:rsidRDefault="005D74D4" w:rsidP="005D74D4">
      <w:pPr>
        <w:tabs>
          <w:tab w:val="left" w:pos="1276"/>
        </w:tabs>
        <w:spacing w:line="360" w:lineRule="auto"/>
        <w:rPr>
          <w:rFonts w:ascii="Courier New" w:hAnsi="Courier New" w:cs="Courier New"/>
          <w:lang w:val="en-US"/>
        </w:rPr>
      </w:pPr>
    </w:p>
    <w:p w14:paraId="548CAD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parts.append</w:t>
      </w:r>
      <w:proofErr w:type="spellEnd"/>
      <w:proofErr w:type="gramEnd"/>
      <w:r w:rsidRPr="00B2538F">
        <w:rPr>
          <w:rFonts w:ascii="Courier New" w:hAnsi="Courier New" w:cs="Courier New"/>
          <w:lang w:val="en-US"/>
        </w:rPr>
        <w:t>(</w:t>
      </w:r>
      <w:proofErr w:type="spellStart"/>
      <w:r w:rsidRPr="00B2538F">
        <w:rPr>
          <w:rFonts w:ascii="Courier New" w:hAnsi="Courier New" w:cs="Courier New"/>
          <w:lang w:val="en-US"/>
        </w:rPr>
        <w:t>new_stream</w:t>
      </w:r>
      <w:proofErr w:type="spellEnd"/>
      <w:r w:rsidRPr="00B2538F">
        <w:rPr>
          <w:rFonts w:ascii="Courier New" w:hAnsi="Courier New" w:cs="Courier New"/>
          <w:lang w:val="en-US"/>
        </w:rPr>
        <w:t>)</w:t>
      </w:r>
    </w:p>
    <w:p w14:paraId="33F7CE4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parts.write</w:t>
      </w:r>
      <w:proofErr w:type="spellEnd"/>
      <w:proofErr w:type="gramEnd"/>
      <w:r w:rsidRPr="00B2538F">
        <w:rPr>
          <w:rFonts w:ascii="Courier New" w:hAnsi="Courier New" w:cs="Courier New"/>
          <w:lang w:val="en-US"/>
        </w:rPr>
        <w:t xml:space="preserve">("midi", </w:t>
      </w:r>
      <w:proofErr w:type="spellStart"/>
      <w:r w:rsidRPr="00B2538F">
        <w:rPr>
          <w:rFonts w:ascii="Courier New" w:hAnsi="Courier New" w:cs="Courier New"/>
          <w:lang w:val="en-US"/>
        </w:rPr>
        <w:t>fp</w:t>
      </w:r>
      <w:proofErr w:type="spellEnd"/>
      <w:r w:rsidRPr="00B2538F">
        <w:rPr>
          <w:rFonts w:ascii="Courier New" w:hAnsi="Courier New" w:cs="Courier New"/>
          <w:lang w:val="en-US"/>
        </w:rPr>
        <w:t>=f"{</w:t>
      </w:r>
      <w:proofErr w:type="spellStart"/>
      <w:r w:rsidRPr="00B2538F">
        <w:rPr>
          <w:rFonts w:ascii="Courier New" w:hAnsi="Courier New" w:cs="Courier New"/>
          <w:lang w:val="en-US"/>
        </w:rPr>
        <w:t>file_path</w:t>
      </w:r>
      <w:proofErr w:type="spellEnd"/>
      <w:r w:rsidRPr="00B2538F">
        <w:rPr>
          <w:rFonts w:ascii="Courier New" w:hAnsi="Courier New" w:cs="Courier New"/>
          <w:lang w:val="en-US"/>
        </w:rPr>
        <w:t>}")</w:t>
      </w:r>
    </w:p>
    <w:p w14:paraId="44B2754E" w14:textId="77777777" w:rsidR="005D74D4" w:rsidRPr="00B2538F" w:rsidRDefault="005D74D4" w:rsidP="005D74D4">
      <w:pPr>
        <w:tabs>
          <w:tab w:val="left" w:pos="1276"/>
        </w:tabs>
        <w:spacing w:line="360" w:lineRule="auto"/>
        <w:rPr>
          <w:rFonts w:ascii="Courier New" w:hAnsi="Courier New" w:cs="Courier New"/>
          <w:lang w:val="en-US"/>
        </w:rPr>
      </w:pPr>
    </w:p>
    <w:p w14:paraId="0D4B0B8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file_</w:t>
      </w:r>
      <w:proofErr w:type="gramStart"/>
      <w:r w:rsidRPr="00B2538F">
        <w:rPr>
          <w:rFonts w:ascii="Courier New" w:hAnsi="Courier New" w:cs="Courier New"/>
          <w:lang w:val="en-US"/>
        </w:rPr>
        <w:t>path.split</w:t>
      </w:r>
      <w:proofErr w:type="spellEnd"/>
      <w:proofErr w:type="gramEnd"/>
      <w:r w:rsidRPr="00B2538F">
        <w:rPr>
          <w:rFonts w:ascii="Courier New" w:hAnsi="Courier New" w:cs="Courier New"/>
          <w:lang w:val="en-US"/>
        </w:rPr>
        <w:t>('/')</w:t>
      </w:r>
    </w:p>
    <w:p w14:paraId="1306EE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xml:space="preserve"> =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w:t>
      </w:r>
      <w:proofErr w:type="spellStart"/>
      <w:r w:rsidRPr="00B2538F">
        <w:rPr>
          <w:rFonts w:ascii="Courier New" w:hAnsi="Courier New" w:cs="Courier New"/>
          <w:lang w:val="en-US"/>
        </w:rPr>
        <w:t>len</w:t>
      </w:r>
      <w:proofErr w:type="spellEnd"/>
      <w:r w:rsidRPr="00B2538F">
        <w:rPr>
          <w:rFonts w:ascii="Courier New" w:hAnsi="Courier New" w:cs="Courier New"/>
          <w:lang w:val="en-US"/>
        </w:rPr>
        <w:t>(</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- 1]</w:t>
      </w:r>
    </w:p>
    <w:p w14:paraId="0BF39D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0] = [list(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[0][0])]</w:t>
      </w:r>
    </w:p>
    <w:p w14:paraId="1BF42C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1] = [list(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[1][0])]</w:t>
      </w:r>
    </w:p>
    <w:p w14:paraId="015BBE4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2] = [[list(vector) for vector in </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[2][0]]]</w:t>
      </w:r>
    </w:p>
    <w:p w14:paraId="379FA83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roofErr w:type="spellStart"/>
      <w:r w:rsidRPr="00B2538F">
        <w:rPr>
          <w:rFonts w:ascii="Courier New" w:hAnsi="Courier New" w:cs="Courier New"/>
          <w:lang w:val="en-US"/>
        </w:rPr>
        <w:t>noise_</w:t>
      </w:r>
      <w:proofErr w:type="gramStart"/>
      <w:r w:rsidRPr="00B2538F">
        <w:rPr>
          <w:rFonts w:ascii="Courier New" w:hAnsi="Courier New" w:cs="Courier New"/>
          <w:lang w:val="en-US"/>
        </w:rPr>
        <w:t>vectors</w:t>
      </w:r>
      <w:proofErr w:type="spellEnd"/>
      <w:r w:rsidRPr="00B2538F">
        <w:rPr>
          <w:rFonts w:ascii="Courier New" w:hAnsi="Courier New" w:cs="Courier New"/>
          <w:lang w:val="en-US"/>
        </w:rPr>
        <w:t>[</w:t>
      </w:r>
      <w:proofErr w:type="gramEnd"/>
      <w:r w:rsidRPr="00B2538F">
        <w:rPr>
          <w:rFonts w:ascii="Courier New" w:hAnsi="Courier New" w:cs="Courier New"/>
          <w:lang w:val="en-US"/>
        </w:rPr>
        <w:t xml:space="preserve">3] = [[list(vector) for vector in </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[3][0]]]</w:t>
      </w:r>
    </w:p>
    <w:p w14:paraId="0304706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return list(</w:t>
      </w:r>
      <w:proofErr w:type="spellStart"/>
      <w:r w:rsidRPr="00B2538F">
        <w:rPr>
          <w:rFonts w:ascii="Courier New" w:hAnsi="Courier New" w:cs="Courier New"/>
          <w:lang w:val="en-US"/>
        </w:rPr>
        <w:t>noise_vectors</w:t>
      </w:r>
      <w:proofErr w:type="spellEnd"/>
      <w:r w:rsidRPr="00B2538F">
        <w:rPr>
          <w:rFonts w:ascii="Courier New" w:hAnsi="Courier New" w:cs="Courier New"/>
          <w:lang w:val="en-US"/>
        </w:rPr>
        <w:t xml:space="preserve">), </w:t>
      </w:r>
      <w:proofErr w:type="spellStart"/>
      <w:r w:rsidRPr="00B2538F">
        <w:rPr>
          <w:rFonts w:ascii="Courier New" w:hAnsi="Courier New" w:cs="Courier New"/>
          <w:lang w:val="en-US"/>
        </w:rPr>
        <w:t>file_name</w:t>
      </w:r>
      <w:proofErr w:type="spellEnd"/>
      <w:r w:rsidRPr="00B2538F">
        <w:rPr>
          <w:rFonts w:ascii="Courier New" w:hAnsi="Courier New" w:cs="Courier New"/>
          <w:lang w:val="en-US"/>
        </w:rPr>
        <w:t xml:space="preserve">, </w:t>
      </w:r>
      <w:proofErr w:type="spellStart"/>
      <w:proofErr w:type="gramStart"/>
      <w:r w:rsidRPr="00B2538F">
        <w:rPr>
          <w:rFonts w:ascii="Courier New" w:hAnsi="Courier New" w:cs="Courier New"/>
          <w:lang w:val="en-US"/>
        </w:rPr>
        <w:t>datetime.now</w:t>
      </w:r>
      <w:proofErr w:type="spellEnd"/>
      <w:r w:rsidRPr="00B2538F">
        <w:rPr>
          <w:rFonts w:ascii="Courier New" w:hAnsi="Courier New" w:cs="Courier New"/>
          <w:lang w:val="en-US"/>
        </w:rPr>
        <w:t>(</w:t>
      </w:r>
      <w:proofErr w:type="gramEnd"/>
      <w:r w:rsidRPr="00B2538F">
        <w:rPr>
          <w:rFonts w:ascii="Courier New" w:hAnsi="Courier New" w:cs="Courier New"/>
          <w:lang w:val="en-US"/>
        </w:rPr>
        <w:t>)</w:t>
      </w:r>
    </w:p>
    <w:p w14:paraId="5D91ADE4" w14:textId="77777777" w:rsidR="00424418" w:rsidRPr="005D74D4" w:rsidRDefault="00424418" w:rsidP="005D74D4">
      <w:pPr>
        <w:rPr>
          <w:lang w:val="en-US"/>
        </w:rPr>
      </w:pPr>
    </w:p>
    <w:sectPr w:rsidR="00424418" w:rsidRPr="005D74D4" w:rsidSect="0099569B">
      <w:footerReference w:type="default" r:id="rId29"/>
      <w:footerReference w:type="first" r:id="rId30"/>
      <w:pgSz w:w="11906" w:h="16838" w:code="9"/>
      <w:pgMar w:top="1134" w:right="851" w:bottom="1134"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1" w:author="Gleb Radchenko" w:date="2024-05-11T12:14:00Z" w:initials="GR">
    <w:p w14:paraId="33F675FA" w14:textId="77777777" w:rsidR="0073710F" w:rsidRDefault="0073710F" w:rsidP="0073710F">
      <w:r>
        <w:rPr>
          <w:rStyle w:val="CommentReference"/>
        </w:rPr>
        <w:annotationRef/>
      </w:r>
      <w:r>
        <w:rPr>
          <w:color w:val="000000"/>
        </w:rPr>
        <w:t>Вы не можете начать обработку данных и разработку архитектуры нейронной сети, пока вы не опишите, что вы вообще хотите получить в конце. В связи с этим, корректно будет поставить 2 разделом блок проектирования приложения, где вы опишите ключевые функциональные, нефункциональные требования, а также компоненты cистемы. После чего, можно заняться реализацией, включая предобработку данных, реализацию нейронной сети и пользовательского интерфейса.</w:t>
      </w:r>
    </w:p>
  </w:comment>
  <w:comment w:id="222" w:author="Gleb Radchenko" w:date="2024-05-11T12:18:00Z" w:initials="GR">
    <w:p w14:paraId="32BE524C" w14:textId="77777777" w:rsidR="00831BF1" w:rsidRDefault="00831BF1" w:rsidP="00831BF1">
      <w:r>
        <w:rPr>
          <w:rStyle w:val="CommentReference"/>
        </w:rPr>
        <w:annotationRef/>
      </w:r>
      <w:r>
        <w:rPr>
          <w:color w:val="000000"/>
        </w:rPr>
        <w:t>синхронизируй с функциональными требованиями. Регистрацию/авторизацию тоже оставь.</w:t>
      </w:r>
    </w:p>
  </w:comment>
  <w:comment w:id="242" w:author="Gleb Radchenko" w:date="2024-05-11T12:20:00Z" w:initials="GR">
    <w:p w14:paraId="00FB16CC" w14:textId="77777777" w:rsidR="00831BF1" w:rsidRDefault="00831BF1" w:rsidP="00831BF1">
      <w:r>
        <w:rPr>
          <w:rStyle w:val="CommentReference"/>
        </w:rPr>
        <w:annotationRef/>
      </w:r>
      <w:r>
        <w:rPr>
          <w:color w:val="000000"/>
        </w:rPr>
        <w:t>А из каких компонентов состоит твое приложение? Я вижу что есть база данных, есть нейросеть, есть веб-интерфейс. Как они взаимодействуют между собой при реализации соответствующих вариантов использования? Добавь описание компонентов приложения и диаграмму компонентов для визуализации.</w:t>
      </w:r>
    </w:p>
  </w:comment>
  <w:comment w:id="304" w:author="Gleb Radchenko" w:date="2024-05-11T12:22:00Z" w:initials="GR">
    <w:p w14:paraId="32A25A1E" w14:textId="77777777" w:rsidR="00831BF1" w:rsidRDefault="00831BF1" w:rsidP="00831BF1">
      <w:r>
        <w:rPr>
          <w:rStyle w:val="CommentReference"/>
        </w:rPr>
        <w:annotationRef/>
      </w:r>
      <w:r>
        <w:rPr>
          <w:color w:val="000000"/>
        </w:rPr>
        <w:t>Перед разделом 3.1 опиши, что это вообще за данные, зачем они нужны, как они будут использоватся (3-4 предложения)</w:t>
      </w:r>
    </w:p>
  </w:comment>
  <w:comment w:id="320" w:author="Gleb Radchenko" w:date="2024-05-11T12:23:00Z" w:initials="GR">
    <w:p w14:paraId="02DFC12E" w14:textId="77777777" w:rsidR="00831BF1" w:rsidRDefault="00831BF1" w:rsidP="00831BF1">
      <w:r>
        <w:rPr>
          <w:rStyle w:val="CommentReference"/>
        </w:rPr>
        <w:annotationRef/>
      </w:r>
      <w:r>
        <w:rPr>
          <w:color w:val="000000"/>
        </w:rPr>
        <w:t>Перед разделом 4.1 опиши что за нейросетевая модель, зачем она будет использоваться в твоем приложении (2-3 предложения)</w:t>
      </w:r>
    </w:p>
  </w:comment>
  <w:comment w:id="470" w:author="Gleb Radchenko" w:date="2024-05-11T12:29:00Z" w:initials="GR">
    <w:p w14:paraId="618434D8" w14:textId="77777777" w:rsidR="002366AC" w:rsidRDefault="002366AC" w:rsidP="002366AC">
      <w:r>
        <w:rPr>
          <w:rStyle w:val="CommentReference"/>
        </w:rPr>
        <w:annotationRef/>
      </w:r>
      <w:r>
        <w:rPr>
          <w:color w:val="000000"/>
          <w:highlight w:val="yellow"/>
        </w:rPr>
        <w:t>Не понятно, как происходит настройка генерации, как пользователь может влиять на результат генерации.</w:t>
      </w:r>
    </w:p>
    <w:p w14:paraId="3274484C" w14:textId="77777777" w:rsidR="002366AC" w:rsidRDefault="002366AC" w:rsidP="002366AC"/>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F675FA" w15:done="0"/>
  <w15:commentEx w15:paraId="32BE524C" w15:done="0"/>
  <w15:commentEx w15:paraId="00FB16CC" w15:done="0"/>
  <w15:commentEx w15:paraId="32A25A1E" w15:done="0"/>
  <w15:commentEx w15:paraId="02DFC12E" w15:done="0"/>
  <w15:commentEx w15:paraId="327448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189097" w16cex:dateUtc="2024-05-11T10:14:00Z"/>
  <w16cex:commentExtensible w16cex:durableId="66D763CC" w16cex:dateUtc="2024-05-11T10:18:00Z"/>
  <w16cex:commentExtensible w16cex:durableId="3891CF21" w16cex:dateUtc="2024-05-11T10:20:00Z"/>
  <w16cex:commentExtensible w16cex:durableId="50FD1936" w16cex:dateUtc="2024-05-11T10:22:00Z"/>
  <w16cex:commentExtensible w16cex:durableId="242369DF" w16cex:dateUtc="2024-05-11T10:23:00Z"/>
  <w16cex:commentExtensible w16cex:durableId="6B227B73" w16cex:dateUtc="2024-05-11T1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F675FA" w16cid:durableId="25189097"/>
  <w16cid:commentId w16cid:paraId="32BE524C" w16cid:durableId="66D763CC"/>
  <w16cid:commentId w16cid:paraId="00FB16CC" w16cid:durableId="3891CF21"/>
  <w16cid:commentId w16cid:paraId="32A25A1E" w16cid:durableId="50FD1936"/>
  <w16cid:commentId w16cid:paraId="02DFC12E" w16cid:durableId="242369DF"/>
  <w16cid:commentId w16cid:paraId="3274484C" w16cid:durableId="6B227B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DAB00" w14:textId="77777777" w:rsidR="0099569B" w:rsidRDefault="0099569B">
      <w:r>
        <w:separator/>
      </w:r>
    </w:p>
  </w:endnote>
  <w:endnote w:type="continuationSeparator" w:id="0">
    <w:p w14:paraId="30DB1234" w14:textId="77777777" w:rsidR="0099569B" w:rsidRDefault="009956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FD62F" w14:textId="77777777" w:rsidR="007E629F" w:rsidRPr="002568F9" w:rsidRDefault="007E629F">
    <w:pPr>
      <w:pStyle w:val="Footer"/>
      <w:jc w:val="center"/>
      <w:rPr>
        <w:sz w:val="24"/>
        <w:szCs w:val="24"/>
      </w:rPr>
    </w:pPr>
  </w:p>
  <w:p w14:paraId="01A87B81" w14:textId="77777777" w:rsidR="007E629F" w:rsidRDefault="007E629F" w:rsidP="00A23488">
    <w:pPr>
      <w:pStyle w:val="Footer"/>
      <w:jc w:val="right"/>
      <w:rPr>
        <w:lang w:eastAsia="ja-JP"/>
      </w:rPr>
    </w:pPr>
  </w:p>
  <w:p w14:paraId="3796C0B5" w14:textId="77777777" w:rsidR="007E629F" w:rsidRDefault="007E62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07AFB" w14:textId="77777777" w:rsidR="007E629F" w:rsidRDefault="007E629F" w:rsidP="00A23488">
    <w:pPr>
      <w:pStyle w:val="Footer"/>
      <w:jc w:val="right"/>
    </w:pPr>
  </w:p>
  <w:p w14:paraId="7A0ABDDB" w14:textId="77777777" w:rsidR="007E629F" w:rsidRDefault="007E62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341AB" w14:textId="77777777" w:rsidR="007E629F" w:rsidRPr="002568F9" w:rsidRDefault="007E629F">
    <w:pPr>
      <w:pStyle w:val="Footer"/>
      <w:jc w:val="center"/>
      <w:rPr>
        <w:sz w:val="24"/>
        <w:szCs w:val="24"/>
      </w:rPr>
    </w:pPr>
  </w:p>
  <w:p w14:paraId="4C4B0E1E" w14:textId="26FF984C" w:rsidR="007E629F" w:rsidRPr="00A23488" w:rsidRDefault="007E629F" w:rsidP="00A23488">
    <w:pPr>
      <w:pStyle w:val="Footer"/>
      <w:jc w:val="right"/>
      <w:rPr>
        <w:sz w:val="28"/>
        <w:szCs w:val="28"/>
        <w:lang w:eastAsia="ja-JP"/>
      </w:rPr>
    </w:pPr>
    <w:r w:rsidRPr="00A23488">
      <w:rPr>
        <w:noProof/>
        <w:sz w:val="28"/>
        <w:szCs w:val="28"/>
      </w:rPr>
      <w:fldChar w:fldCharType="begin"/>
    </w:r>
    <w:r w:rsidRPr="00A23488">
      <w:rPr>
        <w:noProof/>
        <w:sz w:val="28"/>
        <w:szCs w:val="28"/>
      </w:rPr>
      <w:instrText xml:space="preserve"> PAGE   \* MERGEFORMAT </w:instrText>
    </w:r>
    <w:r w:rsidRPr="00A23488">
      <w:rPr>
        <w:noProof/>
        <w:sz w:val="28"/>
        <w:szCs w:val="28"/>
      </w:rPr>
      <w:fldChar w:fldCharType="separate"/>
    </w:r>
    <w:r w:rsidR="001B6ADB">
      <w:rPr>
        <w:noProof/>
        <w:sz w:val="28"/>
        <w:szCs w:val="28"/>
      </w:rPr>
      <w:t>21</w:t>
    </w:r>
    <w:r w:rsidRPr="00A23488">
      <w:rPr>
        <w:noProof/>
        <w:sz w:val="28"/>
        <w:szCs w:val="28"/>
      </w:rPr>
      <w:fldChar w:fldCharType="end"/>
    </w:r>
  </w:p>
  <w:p w14:paraId="1DF11AB9" w14:textId="77777777" w:rsidR="007E629F" w:rsidRDefault="007E629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9E68D" w14:textId="77777777" w:rsidR="007E629F" w:rsidRDefault="007E629F" w:rsidP="00A23488">
    <w:pPr>
      <w:pStyle w:val="Footer"/>
      <w:jc w:val="right"/>
    </w:pPr>
  </w:p>
  <w:p w14:paraId="7B7EA1DC" w14:textId="77777777" w:rsidR="007E629F" w:rsidRDefault="007E62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367EF" w14:textId="77777777" w:rsidR="0099569B" w:rsidRDefault="0099569B">
      <w:r>
        <w:separator/>
      </w:r>
    </w:p>
  </w:footnote>
  <w:footnote w:type="continuationSeparator" w:id="0">
    <w:p w14:paraId="6728360E" w14:textId="77777777" w:rsidR="0099569B" w:rsidRDefault="009956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098C"/>
    <w:multiLevelType w:val="hybridMultilevel"/>
    <w:tmpl w:val="D224554A"/>
    <w:lvl w:ilvl="0" w:tplc="37A41536">
      <w:start w:val="1"/>
      <w:numFmt w:val="decimal"/>
      <w:pStyle w:val="Headi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04B8"/>
    <w:multiLevelType w:val="hybridMultilevel"/>
    <w:tmpl w:val="DA8A92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C94E94"/>
    <w:multiLevelType w:val="multilevel"/>
    <w:tmpl w:val="B378AD1C"/>
    <w:lvl w:ilvl="0">
      <w:start w:val="1"/>
      <w:numFmt w:val="decimal"/>
      <w:lvlText w:val="3.%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 w15:restartNumberingAfterBreak="0">
    <w:nsid w:val="0C431853"/>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2914D7"/>
    <w:multiLevelType w:val="hybridMultilevel"/>
    <w:tmpl w:val="44725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2375DB"/>
    <w:multiLevelType w:val="hybridMultilevel"/>
    <w:tmpl w:val="29447AC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03D3776"/>
    <w:multiLevelType w:val="hybridMultilevel"/>
    <w:tmpl w:val="330E0C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0A661CB"/>
    <w:multiLevelType w:val="hybridMultilevel"/>
    <w:tmpl w:val="11AEC6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8D39F7"/>
    <w:multiLevelType w:val="hybridMultilevel"/>
    <w:tmpl w:val="3C3ACB8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53D76D0"/>
    <w:multiLevelType w:val="hybridMultilevel"/>
    <w:tmpl w:val="225A2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B07F23"/>
    <w:multiLevelType w:val="hybridMultilevel"/>
    <w:tmpl w:val="1BA04CBA"/>
    <w:lvl w:ilvl="0" w:tplc="0F44E72E">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EB8A9E54">
      <w:start w:val="1"/>
      <w:numFmt w:val="decimal"/>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A82A87"/>
    <w:multiLevelType w:val="hybridMultilevel"/>
    <w:tmpl w:val="75B63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53F1"/>
    <w:multiLevelType w:val="hybridMultilevel"/>
    <w:tmpl w:val="4998DA28"/>
    <w:lvl w:ilvl="0" w:tplc="EE5A8E04">
      <w:start w:val="1"/>
      <w:numFmt w:val="bullet"/>
      <w:pStyle w:val="ListStyl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23E07EE1"/>
    <w:multiLevelType w:val="hybridMultilevel"/>
    <w:tmpl w:val="5C3AA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52F3"/>
    <w:multiLevelType w:val="hybridMultilevel"/>
    <w:tmpl w:val="4F144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5" w15:restartNumberingAfterBreak="0">
    <w:nsid w:val="2C771CA7"/>
    <w:multiLevelType w:val="multilevel"/>
    <w:tmpl w:val="B088C21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0E86801"/>
    <w:multiLevelType w:val="hybridMultilevel"/>
    <w:tmpl w:val="47481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0B58D0"/>
    <w:multiLevelType w:val="hybridMultilevel"/>
    <w:tmpl w:val="60866A68"/>
    <w:lvl w:ilvl="0" w:tplc="67AA4A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4DE5792"/>
    <w:multiLevelType w:val="hybridMultilevel"/>
    <w:tmpl w:val="FAA8C478"/>
    <w:lvl w:ilvl="0" w:tplc="D8887E42">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9AD5195"/>
    <w:multiLevelType w:val="hybridMultilevel"/>
    <w:tmpl w:val="45486E3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20" w15:restartNumberingAfterBreak="0">
    <w:nsid w:val="3D4426D5"/>
    <w:multiLevelType w:val="multilevel"/>
    <w:tmpl w:val="F6C20498"/>
    <w:lvl w:ilvl="0">
      <w:start w:val="1"/>
      <w:numFmt w:val="decimal"/>
      <w:lvlText w:val="%1."/>
      <w:lvlJc w:val="left"/>
      <w:pPr>
        <w:ind w:left="0" w:firstLine="709"/>
      </w:pPr>
      <w:rPr>
        <w:rFonts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61236E"/>
    <w:multiLevelType w:val="multilevel"/>
    <w:tmpl w:val="880E2828"/>
    <w:styleLink w:val="a"/>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DD6F36"/>
    <w:multiLevelType w:val="hybridMultilevel"/>
    <w:tmpl w:val="70DE99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28B7E82"/>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E413B"/>
    <w:multiLevelType w:val="hybridMultilevel"/>
    <w:tmpl w:val="872415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96B61C0"/>
    <w:multiLevelType w:val="multilevel"/>
    <w:tmpl w:val="88DCF2D6"/>
    <w:lvl w:ilvl="0">
      <w:start w:val="1"/>
      <w:numFmt w:val="decimal"/>
      <w:lvlText w:val="4.%1."/>
      <w:lvlJc w:val="left"/>
      <w:pPr>
        <w:tabs>
          <w:tab w:val="num" w:pos="1117"/>
        </w:tabs>
        <w:ind w:left="360" w:firstLine="37"/>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15:restartNumberingAfterBreak="0">
    <w:nsid w:val="4ADB0B5B"/>
    <w:multiLevelType w:val="hybridMultilevel"/>
    <w:tmpl w:val="BD32C466"/>
    <w:lvl w:ilvl="0" w:tplc="0409000F">
      <w:start w:val="1"/>
      <w:numFmt w:val="decimal"/>
      <w:lvlText w:val="%1."/>
      <w:lvlJc w:val="left"/>
      <w:pPr>
        <w:ind w:left="720" w:hanging="360"/>
      </w:pPr>
    </w:lvl>
    <w:lvl w:ilvl="1" w:tplc="0F082380">
      <w:start w:val="1"/>
      <w:numFmt w:val="decimal"/>
      <w:pStyle w:val="Heading11"/>
      <w:lvlText w:val="2.%2."/>
      <w:lvlJc w:val="left"/>
      <w:pPr>
        <w:ind w:left="1790" w:hanging="71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110BE7"/>
    <w:multiLevelType w:val="multilevel"/>
    <w:tmpl w:val="7BA4A2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6E02A8"/>
    <w:multiLevelType w:val="hybridMultilevel"/>
    <w:tmpl w:val="1D6E5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CDB4557"/>
    <w:multiLevelType w:val="multilevel"/>
    <w:tmpl w:val="81B20F92"/>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4D310977"/>
    <w:multiLevelType w:val="hybridMultilevel"/>
    <w:tmpl w:val="79067C10"/>
    <w:lvl w:ilvl="0" w:tplc="0F44E72E">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FA82C1B"/>
    <w:multiLevelType w:val="multilevel"/>
    <w:tmpl w:val="880E2828"/>
    <w:numStyleLink w:val="a"/>
  </w:abstractNum>
  <w:abstractNum w:abstractNumId="32" w15:restartNumberingAfterBreak="0">
    <w:nsid w:val="549A6948"/>
    <w:multiLevelType w:val="hybridMultilevel"/>
    <w:tmpl w:val="16004E4C"/>
    <w:lvl w:ilvl="0" w:tplc="04190011">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33" w15:restartNumberingAfterBreak="0">
    <w:nsid w:val="58771189"/>
    <w:multiLevelType w:val="hybridMultilevel"/>
    <w:tmpl w:val="203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FFE5F30"/>
    <w:multiLevelType w:val="hybridMultilevel"/>
    <w:tmpl w:val="BBA06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02713B7"/>
    <w:multiLevelType w:val="hybridMultilevel"/>
    <w:tmpl w:val="0CC40E8A"/>
    <w:lvl w:ilvl="0" w:tplc="04190011">
      <w:start w:val="1"/>
      <w:numFmt w:val="decimal"/>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6" w15:restartNumberingAfterBreak="0">
    <w:nsid w:val="65BD3FE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95C3104"/>
    <w:multiLevelType w:val="multilevel"/>
    <w:tmpl w:val="04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6F0010F3"/>
    <w:multiLevelType w:val="hybridMultilevel"/>
    <w:tmpl w:val="E9EED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0E607EA"/>
    <w:multiLevelType w:val="multilevel"/>
    <w:tmpl w:val="A0F2E774"/>
    <w:lvl w:ilvl="0">
      <w:start w:val="1"/>
      <w:numFmt w:val="decimal"/>
      <w:lvlText w:val="%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40" w15:restartNumberingAfterBreak="0">
    <w:nsid w:val="727A101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E0222D"/>
    <w:multiLevelType w:val="hybridMultilevel"/>
    <w:tmpl w:val="7C3ECC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50B03EE"/>
    <w:multiLevelType w:val="hybridMultilevel"/>
    <w:tmpl w:val="418CEB32"/>
    <w:lvl w:ilvl="0" w:tplc="9BE4F246">
      <w:start w:val="1"/>
      <w:numFmt w:val="decimal"/>
      <w:lvlText w:val="%1)"/>
      <w:lvlJc w:val="left"/>
      <w:pPr>
        <w:ind w:left="720" w:hanging="360"/>
      </w:pPr>
      <w:rPr>
        <w:rFonts w:ascii="Times New Roman" w:hAnsi="Times New Roman" w:cs="Times New Roman"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3" w15:restartNumberingAfterBreak="0">
    <w:nsid w:val="77EF5F92"/>
    <w:multiLevelType w:val="hybridMultilevel"/>
    <w:tmpl w:val="659EBFD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16cid:durableId="1117213002">
    <w:abstractNumId w:val="29"/>
  </w:num>
  <w:num w:numId="2" w16cid:durableId="580067449">
    <w:abstractNumId w:val="2"/>
  </w:num>
  <w:num w:numId="3" w16cid:durableId="630483234">
    <w:abstractNumId w:val="25"/>
  </w:num>
  <w:num w:numId="4" w16cid:durableId="1219778901">
    <w:abstractNumId w:val="37"/>
  </w:num>
  <w:num w:numId="5" w16cid:durableId="616835786">
    <w:abstractNumId w:val="26"/>
  </w:num>
  <w:num w:numId="6" w16cid:durableId="1627391570">
    <w:abstractNumId w:val="39"/>
  </w:num>
  <w:num w:numId="7" w16cid:durableId="699431479">
    <w:abstractNumId w:val="32"/>
  </w:num>
  <w:num w:numId="8" w16cid:durableId="2058427323">
    <w:abstractNumId w:val="0"/>
  </w:num>
  <w:num w:numId="9" w16cid:durableId="1437167747">
    <w:abstractNumId w:val="12"/>
  </w:num>
  <w:num w:numId="10" w16cid:durableId="1342973450">
    <w:abstractNumId w:val="35"/>
  </w:num>
  <w:num w:numId="11" w16cid:durableId="1624535701">
    <w:abstractNumId w:val="21"/>
  </w:num>
  <w:num w:numId="12" w16cid:durableId="331183369">
    <w:abstractNumId w:val="31"/>
  </w:num>
  <w:num w:numId="13" w16cid:durableId="2081907232">
    <w:abstractNumId w:val="6"/>
  </w:num>
  <w:num w:numId="14" w16cid:durableId="2047484219">
    <w:abstractNumId w:val="42"/>
  </w:num>
  <w:num w:numId="15" w16cid:durableId="1060127551">
    <w:abstractNumId w:val="26"/>
  </w:num>
  <w:num w:numId="16" w16cid:durableId="756637768">
    <w:abstractNumId w:val="18"/>
  </w:num>
  <w:num w:numId="17" w16cid:durableId="608854548">
    <w:abstractNumId w:val="30"/>
  </w:num>
  <w:num w:numId="18" w16cid:durableId="268316426">
    <w:abstractNumId w:val="10"/>
  </w:num>
  <w:num w:numId="19" w16cid:durableId="620039105">
    <w:abstractNumId w:val="15"/>
  </w:num>
  <w:num w:numId="20" w16cid:durableId="364867064">
    <w:abstractNumId w:val="27"/>
  </w:num>
  <w:num w:numId="21" w16cid:durableId="750657410">
    <w:abstractNumId w:val="20"/>
  </w:num>
  <w:num w:numId="22" w16cid:durableId="2017295671">
    <w:abstractNumId w:val="19"/>
  </w:num>
  <w:num w:numId="23" w16cid:durableId="743987892">
    <w:abstractNumId w:val="11"/>
  </w:num>
  <w:num w:numId="24" w16cid:durableId="204174424">
    <w:abstractNumId w:val="14"/>
  </w:num>
  <w:num w:numId="25" w16cid:durableId="1743141639">
    <w:abstractNumId w:val="28"/>
  </w:num>
  <w:num w:numId="26" w16cid:durableId="25327216">
    <w:abstractNumId w:val="17"/>
  </w:num>
  <w:num w:numId="27" w16cid:durableId="892546585">
    <w:abstractNumId w:val="5"/>
  </w:num>
  <w:num w:numId="28" w16cid:durableId="1214122569">
    <w:abstractNumId w:val="43"/>
  </w:num>
  <w:num w:numId="29" w16cid:durableId="1581450668">
    <w:abstractNumId w:val="7"/>
  </w:num>
  <w:num w:numId="30" w16cid:durableId="376583682">
    <w:abstractNumId w:val="8"/>
  </w:num>
  <w:num w:numId="31" w16cid:durableId="2051998865">
    <w:abstractNumId w:val="1"/>
  </w:num>
  <w:num w:numId="32" w16cid:durableId="289090435">
    <w:abstractNumId w:val="23"/>
  </w:num>
  <w:num w:numId="33" w16cid:durableId="142621953">
    <w:abstractNumId w:val="3"/>
  </w:num>
  <w:num w:numId="34" w16cid:durableId="473766251">
    <w:abstractNumId w:val="24"/>
  </w:num>
  <w:num w:numId="35" w16cid:durableId="1591814388">
    <w:abstractNumId w:val="16"/>
  </w:num>
  <w:num w:numId="36" w16cid:durableId="400761214">
    <w:abstractNumId w:val="38"/>
  </w:num>
  <w:num w:numId="37" w16cid:durableId="842865225">
    <w:abstractNumId w:val="33"/>
  </w:num>
  <w:num w:numId="38" w16cid:durableId="128279264">
    <w:abstractNumId w:val="41"/>
  </w:num>
  <w:num w:numId="39" w16cid:durableId="1114253714">
    <w:abstractNumId w:val="13"/>
  </w:num>
  <w:num w:numId="40" w16cid:durableId="1848204287">
    <w:abstractNumId w:val="36"/>
  </w:num>
  <w:num w:numId="41" w16cid:durableId="578489033">
    <w:abstractNumId w:val="40"/>
  </w:num>
  <w:num w:numId="42" w16cid:durableId="85420637">
    <w:abstractNumId w:val="9"/>
  </w:num>
  <w:num w:numId="43" w16cid:durableId="1647276396">
    <w:abstractNumId w:val="34"/>
  </w:num>
  <w:num w:numId="44" w16cid:durableId="1779567398">
    <w:abstractNumId w:val="4"/>
  </w:num>
  <w:num w:numId="45" w16cid:durableId="1093208909">
    <w:abstractNumId w:val="22"/>
  </w:num>
  <w:num w:numId="46" w16cid:durableId="932130178">
    <w:abstractNumId w:val="26"/>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eb Radchenko">
    <w15:presenceInfo w15:providerId="Windows Live" w15:userId="bad9d3952885e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ru-RU" w:vendorID="64" w:dllVersion="0" w:nlCheck="1" w:checkStyle="0"/>
  <w:activeWritingStyle w:appName="MSWord" w:lang="de-DE" w:vendorID="64" w:dllVersion="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357"/>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18F8"/>
    <w:rsid w:val="00004580"/>
    <w:rsid w:val="00004C07"/>
    <w:rsid w:val="0000518C"/>
    <w:rsid w:val="00013386"/>
    <w:rsid w:val="00017193"/>
    <w:rsid w:val="000201BF"/>
    <w:rsid w:val="0002303A"/>
    <w:rsid w:val="00025307"/>
    <w:rsid w:val="000268D1"/>
    <w:rsid w:val="0002759E"/>
    <w:rsid w:val="0003175D"/>
    <w:rsid w:val="00032132"/>
    <w:rsid w:val="000329F6"/>
    <w:rsid w:val="000342A9"/>
    <w:rsid w:val="00036DE9"/>
    <w:rsid w:val="00041D2F"/>
    <w:rsid w:val="0004330D"/>
    <w:rsid w:val="00043472"/>
    <w:rsid w:val="00043FF3"/>
    <w:rsid w:val="0004554A"/>
    <w:rsid w:val="00051AB4"/>
    <w:rsid w:val="00054385"/>
    <w:rsid w:val="00054696"/>
    <w:rsid w:val="000549C0"/>
    <w:rsid w:val="00061754"/>
    <w:rsid w:val="00062726"/>
    <w:rsid w:val="00072D52"/>
    <w:rsid w:val="00081E7E"/>
    <w:rsid w:val="00084D20"/>
    <w:rsid w:val="00085689"/>
    <w:rsid w:val="00096645"/>
    <w:rsid w:val="00097688"/>
    <w:rsid w:val="000A00E6"/>
    <w:rsid w:val="000A1FB3"/>
    <w:rsid w:val="000A3AE3"/>
    <w:rsid w:val="000A58D1"/>
    <w:rsid w:val="000A7F69"/>
    <w:rsid w:val="000B47EC"/>
    <w:rsid w:val="000B4ADD"/>
    <w:rsid w:val="000C25DA"/>
    <w:rsid w:val="000C4FE3"/>
    <w:rsid w:val="000C691E"/>
    <w:rsid w:val="000C6D56"/>
    <w:rsid w:val="000D43B3"/>
    <w:rsid w:val="000D7D05"/>
    <w:rsid w:val="000E0C92"/>
    <w:rsid w:val="000E1D98"/>
    <w:rsid w:val="000F3F11"/>
    <w:rsid w:val="000F554A"/>
    <w:rsid w:val="000F66D1"/>
    <w:rsid w:val="0010045E"/>
    <w:rsid w:val="00102335"/>
    <w:rsid w:val="00102FC8"/>
    <w:rsid w:val="0013102F"/>
    <w:rsid w:val="00131F64"/>
    <w:rsid w:val="0013314A"/>
    <w:rsid w:val="001338A7"/>
    <w:rsid w:val="00136945"/>
    <w:rsid w:val="001538B1"/>
    <w:rsid w:val="0015399D"/>
    <w:rsid w:val="001548F3"/>
    <w:rsid w:val="00156D12"/>
    <w:rsid w:val="00162BBA"/>
    <w:rsid w:val="00163E03"/>
    <w:rsid w:val="0016621F"/>
    <w:rsid w:val="0017094D"/>
    <w:rsid w:val="001724A9"/>
    <w:rsid w:val="0017524E"/>
    <w:rsid w:val="00175B34"/>
    <w:rsid w:val="001A4E06"/>
    <w:rsid w:val="001A60B2"/>
    <w:rsid w:val="001B18F8"/>
    <w:rsid w:val="001B47E1"/>
    <w:rsid w:val="001B587C"/>
    <w:rsid w:val="001B64AF"/>
    <w:rsid w:val="001B6ADB"/>
    <w:rsid w:val="001C12EE"/>
    <w:rsid w:val="001C1C1C"/>
    <w:rsid w:val="001C1CEC"/>
    <w:rsid w:val="001C25B8"/>
    <w:rsid w:val="001D0E80"/>
    <w:rsid w:val="001D5034"/>
    <w:rsid w:val="001D50C5"/>
    <w:rsid w:val="001E1FF3"/>
    <w:rsid w:val="001F397B"/>
    <w:rsid w:val="00200B0E"/>
    <w:rsid w:val="00201BB6"/>
    <w:rsid w:val="00207231"/>
    <w:rsid w:val="0021182F"/>
    <w:rsid w:val="00216979"/>
    <w:rsid w:val="00226AB7"/>
    <w:rsid w:val="00226DE5"/>
    <w:rsid w:val="00232E71"/>
    <w:rsid w:val="00234E1D"/>
    <w:rsid w:val="002366AC"/>
    <w:rsid w:val="00240C83"/>
    <w:rsid w:val="00240FA0"/>
    <w:rsid w:val="0024349C"/>
    <w:rsid w:val="00255A8B"/>
    <w:rsid w:val="00256667"/>
    <w:rsid w:val="002568F9"/>
    <w:rsid w:val="0025789A"/>
    <w:rsid w:val="00273BB4"/>
    <w:rsid w:val="00276D49"/>
    <w:rsid w:val="002815D3"/>
    <w:rsid w:val="00285D45"/>
    <w:rsid w:val="002871DA"/>
    <w:rsid w:val="002879D7"/>
    <w:rsid w:val="00290B11"/>
    <w:rsid w:val="00290C1F"/>
    <w:rsid w:val="002A295B"/>
    <w:rsid w:val="002C0AAF"/>
    <w:rsid w:val="002D1068"/>
    <w:rsid w:val="002D181D"/>
    <w:rsid w:val="002D5C49"/>
    <w:rsid w:val="002D65B3"/>
    <w:rsid w:val="002D706E"/>
    <w:rsid w:val="002E2A8D"/>
    <w:rsid w:val="002E4503"/>
    <w:rsid w:val="002F2E78"/>
    <w:rsid w:val="002F3A81"/>
    <w:rsid w:val="002F7BD1"/>
    <w:rsid w:val="003012EF"/>
    <w:rsid w:val="00305A39"/>
    <w:rsid w:val="003074B0"/>
    <w:rsid w:val="0031228B"/>
    <w:rsid w:val="00312980"/>
    <w:rsid w:val="003204DC"/>
    <w:rsid w:val="0032706A"/>
    <w:rsid w:val="00334D0E"/>
    <w:rsid w:val="0033766D"/>
    <w:rsid w:val="00337DAF"/>
    <w:rsid w:val="0034272B"/>
    <w:rsid w:val="00344B01"/>
    <w:rsid w:val="00350B93"/>
    <w:rsid w:val="00350F6E"/>
    <w:rsid w:val="00357B57"/>
    <w:rsid w:val="003613C9"/>
    <w:rsid w:val="003639C4"/>
    <w:rsid w:val="00364511"/>
    <w:rsid w:val="00364B39"/>
    <w:rsid w:val="00364F80"/>
    <w:rsid w:val="00365A61"/>
    <w:rsid w:val="00370FA5"/>
    <w:rsid w:val="00371C0A"/>
    <w:rsid w:val="0037396F"/>
    <w:rsid w:val="00373A6B"/>
    <w:rsid w:val="0037527A"/>
    <w:rsid w:val="00381B77"/>
    <w:rsid w:val="00383110"/>
    <w:rsid w:val="0038563A"/>
    <w:rsid w:val="00391951"/>
    <w:rsid w:val="003967B4"/>
    <w:rsid w:val="00397FB0"/>
    <w:rsid w:val="003B15AD"/>
    <w:rsid w:val="003B6F85"/>
    <w:rsid w:val="003C4C11"/>
    <w:rsid w:val="003C68BF"/>
    <w:rsid w:val="003D33F0"/>
    <w:rsid w:val="003D343B"/>
    <w:rsid w:val="003D6672"/>
    <w:rsid w:val="003D6DB9"/>
    <w:rsid w:val="003E4204"/>
    <w:rsid w:val="003E4B3D"/>
    <w:rsid w:val="003E5719"/>
    <w:rsid w:val="003E773F"/>
    <w:rsid w:val="003F4EC9"/>
    <w:rsid w:val="00402B32"/>
    <w:rsid w:val="00402B44"/>
    <w:rsid w:val="00404313"/>
    <w:rsid w:val="00406E8E"/>
    <w:rsid w:val="0041000A"/>
    <w:rsid w:val="00411486"/>
    <w:rsid w:val="00412FCA"/>
    <w:rsid w:val="00424418"/>
    <w:rsid w:val="00425BF5"/>
    <w:rsid w:val="004407D8"/>
    <w:rsid w:val="00442334"/>
    <w:rsid w:val="004527AC"/>
    <w:rsid w:val="00452E44"/>
    <w:rsid w:val="00453806"/>
    <w:rsid w:val="0046060F"/>
    <w:rsid w:val="00464E8B"/>
    <w:rsid w:val="004659D1"/>
    <w:rsid w:val="00465FD6"/>
    <w:rsid w:val="004669D7"/>
    <w:rsid w:val="0047358A"/>
    <w:rsid w:val="004743FA"/>
    <w:rsid w:val="00474CE0"/>
    <w:rsid w:val="00476F79"/>
    <w:rsid w:val="00482452"/>
    <w:rsid w:val="00482AF3"/>
    <w:rsid w:val="00491802"/>
    <w:rsid w:val="004935B7"/>
    <w:rsid w:val="004A384B"/>
    <w:rsid w:val="004A49FD"/>
    <w:rsid w:val="004A68B6"/>
    <w:rsid w:val="004B1A0F"/>
    <w:rsid w:val="004B401D"/>
    <w:rsid w:val="004B44D9"/>
    <w:rsid w:val="004B5E3E"/>
    <w:rsid w:val="004C244C"/>
    <w:rsid w:val="004C58C9"/>
    <w:rsid w:val="004D3687"/>
    <w:rsid w:val="004D3DEE"/>
    <w:rsid w:val="004D6BED"/>
    <w:rsid w:val="004E0FBC"/>
    <w:rsid w:val="004E20B0"/>
    <w:rsid w:val="004E59CA"/>
    <w:rsid w:val="004F72F4"/>
    <w:rsid w:val="004F75E5"/>
    <w:rsid w:val="00500A22"/>
    <w:rsid w:val="0050793C"/>
    <w:rsid w:val="00515F17"/>
    <w:rsid w:val="00522594"/>
    <w:rsid w:val="00524E30"/>
    <w:rsid w:val="00525ABF"/>
    <w:rsid w:val="00534C1E"/>
    <w:rsid w:val="0053624E"/>
    <w:rsid w:val="00552BB7"/>
    <w:rsid w:val="00553770"/>
    <w:rsid w:val="005537B1"/>
    <w:rsid w:val="00555392"/>
    <w:rsid w:val="0055588D"/>
    <w:rsid w:val="00555E88"/>
    <w:rsid w:val="00564C24"/>
    <w:rsid w:val="005670C9"/>
    <w:rsid w:val="00575292"/>
    <w:rsid w:val="005772C1"/>
    <w:rsid w:val="00580575"/>
    <w:rsid w:val="0058118C"/>
    <w:rsid w:val="00585747"/>
    <w:rsid w:val="00587A0B"/>
    <w:rsid w:val="005907E3"/>
    <w:rsid w:val="00597401"/>
    <w:rsid w:val="005A3FC0"/>
    <w:rsid w:val="005A5BA4"/>
    <w:rsid w:val="005B0484"/>
    <w:rsid w:val="005C5B68"/>
    <w:rsid w:val="005C68E1"/>
    <w:rsid w:val="005C73A5"/>
    <w:rsid w:val="005D0B7A"/>
    <w:rsid w:val="005D632E"/>
    <w:rsid w:val="005D6B55"/>
    <w:rsid w:val="005D74D4"/>
    <w:rsid w:val="005E3C5A"/>
    <w:rsid w:val="005E3DB0"/>
    <w:rsid w:val="005E743E"/>
    <w:rsid w:val="005F2C9B"/>
    <w:rsid w:val="005F306A"/>
    <w:rsid w:val="005F4721"/>
    <w:rsid w:val="005F68F2"/>
    <w:rsid w:val="00602DBE"/>
    <w:rsid w:val="00603301"/>
    <w:rsid w:val="00605D45"/>
    <w:rsid w:val="00607C67"/>
    <w:rsid w:val="006127B6"/>
    <w:rsid w:val="006167F9"/>
    <w:rsid w:val="006219B7"/>
    <w:rsid w:val="00622B42"/>
    <w:rsid w:val="0062473D"/>
    <w:rsid w:val="00630759"/>
    <w:rsid w:val="00634611"/>
    <w:rsid w:val="00634F1F"/>
    <w:rsid w:val="006351C2"/>
    <w:rsid w:val="0063752A"/>
    <w:rsid w:val="00646576"/>
    <w:rsid w:val="00671D2A"/>
    <w:rsid w:val="0067659D"/>
    <w:rsid w:val="00677F40"/>
    <w:rsid w:val="00684D79"/>
    <w:rsid w:val="006913E9"/>
    <w:rsid w:val="00691970"/>
    <w:rsid w:val="00695EBE"/>
    <w:rsid w:val="006A0458"/>
    <w:rsid w:val="006A0DFE"/>
    <w:rsid w:val="006A1963"/>
    <w:rsid w:val="006B1470"/>
    <w:rsid w:val="006B4F9C"/>
    <w:rsid w:val="006C0E0D"/>
    <w:rsid w:val="006C0ED5"/>
    <w:rsid w:val="006C55E3"/>
    <w:rsid w:val="006D5C79"/>
    <w:rsid w:val="006E057E"/>
    <w:rsid w:val="006E0A8F"/>
    <w:rsid w:val="006E4974"/>
    <w:rsid w:val="006E7547"/>
    <w:rsid w:val="006F1F87"/>
    <w:rsid w:val="006F2813"/>
    <w:rsid w:val="00703354"/>
    <w:rsid w:val="007045C3"/>
    <w:rsid w:val="00711EE2"/>
    <w:rsid w:val="00713111"/>
    <w:rsid w:val="00714D93"/>
    <w:rsid w:val="007216C6"/>
    <w:rsid w:val="00732ABE"/>
    <w:rsid w:val="00733D9E"/>
    <w:rsid w:val="00737082"/>
    <w:rsid w:val="0073710F"/>
    <w:rsid w:val="007407AB"/>
    <w:rsid w:val="007466DC"/>
    <w:rsid w:val="0075275D"/>
    <w:rsid w:val="00752E25"/>
    <w:rsid w:val="0075316F"/>
    <w:rsid w:val="0076207C"/>
    <w:rsid w:val="007645A3"/>
    <w:rsid w:val="00766A1E"/>
    <w:rsid w:val="0077008C"/>
    <w:rsid w:val="00770540"/>
    <w:rsid w:val="0077206C"/>
    <w:rsid w:val="00783DD5"/>
    <w:rsid w:val="00784B9B"/>
    <w:rsid w:val="00785FB0"/>
    <w:rsid w:val="00786C0B"/>
    <w:rsid w:val="00791894"/>
    <w:rsid w:val="007923E4"/>
    <w:rsid w:val="007952CE"/>
    <w:rsid w:val="007A1BB8"/>
    <w:rsid w:val="007A69BF"/>
    <w:rsid w:val="007B0709"/>
    <w:rsid w:val="007B2BA2"/>
    <w:rsid w:val="007B41CF"/>
    <w:rsid w:val="007C1318"/>
    <w:rsid w:val="007C4928"/>
    <w:rsid w:val="007C66CA"/>
    <w:rsid w:val="007C6A74"/>
    <w:rsid w:val="007C7063"/>
    <w:rsid w:val="007D2862"/>
    <w:rsid w:val="007D66C5"/>
    <w:rsid w:val="007D696B"/>
    <w:rsid w:val="007D780B"/>
    <w:rsid w:val="007E1580"/>
    <w:rsid w:val="007E470C"/>
    <w:rsid w:val="007E629F"/>
    <w:rsid w:val="007F5E07"/>
    <w:rsid w:val="00804AEA"/>
    <w:rsid w:val="0080564C"/>
    <w:rsid w:val="0081134F"/>
    <w:rsid w:val="00812F26"/>
    <w:rsid w:val="00816691"/>
    <w:rsid w:val="00816983"/>
    <w:rsid w:val="008175E1"/>
    <w:rsid w:val="00827C32"/>
    <w:rsid w:val="00831BF1"/>
    <w:rsid w:val="00836C0B"/>
    <w:rsid w:val="00837EB0"/>
    <w:rsid w:val="0084159F"/>
    <w:rsid w:val="00851727"/>
    <w:rsid w:val="00854A06"/>
    <w:rsid w:val="00855548"/>
    <w:rsid w:val="00855B66"/>
    <w:rsid w:val="00860522"/>
    <w:rsid w:val="00861640"/>
    <w:rsid w:val="00862DD3"/>
    <w:rsid w:val="008741B7"/>
    <w:rsid w:val="008745FD"/>
    <w:rsid w:val="00880163"/>
    <w:rsid w:val="008807E4"/>
    <w:rsid w:val="008810E1"/>
    <w:rsid w:val="0088613B"/>
    <w:rsid w:val="0088628B"/>
    <w:rsid w:val="00887B7F"/>
    <w:rsid w:val="00891ABF"/>
    <w:rsid w:val="008927D3"/>
    <w:rsid w:val="008A3F9A"/>
    <w:rsid w:val="008A7F6B"/>
    <w:rsid w:val="008B172E"/>
    <w:rsid w:val="008B4B6C"/>
    <w:rsid w:val="008C4CD6"/>
    <w:rsid w:val="008C519A"/>
    <w:rsid w:val="008C7C67"/>
    <w:rsid w:val="008D299F"/>
    <w:rsid w:val="008E132C"/>
    <w:rsid w:val="008E353B"/>
    <w:rsid w:val="008F0764"/>
    <w:rsid w:val="008F0CC9"/>
    <w:rsid w:val="008F45DD"/>
    <w:rsid w:val="008F5370"/>
    <w:rsid w:val="008F6417"/>
    <w:rsid w:val="009001D5"/>
    <w:rsid w:val="009102DD"/>
    <w:rsid w:val="00914FF2"/>
    <w:rsid w:val="00915E1D"/>
    <w:rsid w:val="0092337A"/>
    <w:rsid w:val="00925425"/>
    <w:rsid w:val="00927230"/>
    <w:rsid w:val="00934C12"/>
    <w:rsid w:val="00937A03"/>
    <w:rsid w:val="00947FAC"/>
    <w:rsid w:val="00952836"/>
    <w:rsid w:val="009607D9"/>
    <w:rsid w:val="00961FFB"/>
    <w:rsid w:val="00963CDC"/>
    <w:rsid w:val="00970381"/>
    <w:rsid w:val="0097040F"/>
    <w:rsid w:val="00973C48"/>
    <w:rsid w:val="00976495"/>
    <w:rsid w:val="00977EB7"/>
    <w:rsid w:val="00982EBC"/>
    <w:rsid w:val="00994021"/>
    <w:rsid w:val="0099544D"/>
    <w:rsid w:val="0099569B"/>
    <w:rsid w:val="00997D89"/>
    <w:rsid w:val="009A3249"/>
    <w:rsid w:val="009A793A"/>
    <w:rsid w:val="009B08F7"/>
    <w:rsid w:val="009B6F7D"/>
    <w:rsid w:val="009C4A9A"/>
    <w:rsid w:val="009C6DFE"/>
    <w:rsid w:val="009D26B7"/>
    <w:rsid w:val="009D601C"/>
    <w:rsid w:val="009E3358"/>
    <w:rsid w:val="009E3C4F"/>
    <w:rsid w:val="009E5DF3"/>
    <w:rsid w:val="009F4495"/>
    <w:rsid w:val="009F519D"/>
    <w:rsid w:val="00A02E67"/>
    <w:rsid w:val="00A070AF"/>
    <w:rsid w:val="00A1135E"/>
    <w:rsid w:val="00A14A06"/>
    <w:rsid w:val="00A16E20"/>
    <w:rsid w:val="00A21E1A"/>
    <w:rsid w:val="00A22A98"/>
    <w:rsid w:val="00A23488"/>
    <w:rsid w:val="00A36DC1"/>
    <w:rsid w:val="00A40415"/>
    <w:rsid w:val="00A40C9E"/>
    <w:rsid w:val="00A44DDA"/>
    <w:rsid w:val="00A44F1F"/>
    <w:rsid w:val="00A4703E"/>
    <w:rsid w:val="00A56A11"/>
    <w:rsid w:val="00A602A1"/>
    <w:rsid w:val="00A627C2"/>
    <w:rsid w:val="00A6405D"/>
    <w:rsid w:val="00A640E1"/>
    <w:rsid w:val="00A65FDF"/>
    <w:rsid w:val="00A72628"/>
    <w:rsid w:val="00A74F89"/>
    <w:rsid w:val="00A75F50"/>
    <w:rsid w:val="00A8014A"/>
    <w:rsid w:val="00A871FF"/>
    <w:rsid w:val="00A94157"/>
    <w:rsid w:val="00A97200"/>
    <w:rsid w:val="00AA0510"/>
    <w:rsid w:val="00AA1388"/>
    <w:rsid w:val="00AA3EB9"/>
    <w:rsid w:val="00AB4A5A"/>
    <w:rsid w:val="00AB6D22"/>
    <w:rsid w:val="00AC36AF"/>
    <w:rsid w:val="00AC7776"/>
    <w:rsid w:val="00AC7901"/>
    <w:rsid w:val="00AD4303"/>
    <w:rsid w:val="00AD4DEB"/>
    <w:rsid w:val="00AE0DDB"/>
    <w:rsid w:val="00AE6ACD"/>
    <w:rsid w:val="00AF44DA"/>
    <w:rsid w:val="00B14C26"/>
    <w:rsid w:val="00B244C8"/>
    <w:rsid w:val="00B311A0"/>
    <w:rsid w:val="00B31266"/>
    <w:rsid w:val="00B31B8C"/>
    <w:rsid w:val="00B33A07"/>
    <w:rsid w:val="00B37EDA"/>
    <w:rsid w:val="00B42C72"/>
    <w:rsid w:val="00B43D12"/>
    <w:rsid w:val="00B45E38"/>
    <w:rsid w:val="00B46E28"/>
    <w:rsid w:val="00B5109E"/>
    <w:rsid w:val="00B52454"/>
    <w:rsid w:val="00B664BD"/>
    <w:rsid w:val="00B67524"/>
    <w:rsid w:val="00B6764F"/>
    <w:rsid w:val="00B67A5E"/>
    <w:rsid w:val="00B75950"/>
    <w:rsid w:val="00B82AF3"/>
    <w:rsid w:val="00B8577B"/>
    <w:rsid w:val="00B96ACB"/>
    <w:rsid w:val="00B97A6D"/>
    <w:rsid w:val="00B97F3E"/>
    <w:rsid w:val="00BA3612"/>
    <w:rsid w:val="00BA4F00"/>
    <w:rsid w:val="00BA6823"/>
    <w:rsid w:val="00BB03C4"/>
    <w:rsid w:val="00BB13BA"/>
    <w:rsid w:val="00BB3120"/>
    <w:rsid w:val="00BB75D4"/>
    <w:rsid w:val="00BC17DF"/>
    <w:rsid w:val="00BC1989"/>
    <w:rsid w:val="00BC4FBD"/>
    <w:rsid w:val="00BC4FE4"/>
    <w:rsid w:val="00BC56E8"/>
    <w:rsid w:val="00BC6CD5"/>
    <w:rsid w:val="00BD0B43"/>
    <w:rsid w:val="00BE6CAB"/>
    <w:rsid w:val="00BE7635"/>
    <w:rsid w:val="00BF373D"/>
    <w:rsid w:val="00BF5644"/>
    <w:rsid w:val="00BF7FA7"/>
    <w:rsid w:val="00C026FC"/>
    <w:rsid w:val="00C05A28"/>
    <w:rsid w:val="00C15FCC"/>
    <w:rsid w:val="00C20A04"/>
    <w:rsid w:val="00C21D1C"/>
    <w:rsid w:val="00C2218A"/>
    <w:rsid w:val="00C244F6"/>
    <w:rsid w:val="00C31458"/>
    <w:rsid w:val="00C3666C"/>
    <w:rsid w:val="00C36821"/>
    <w:rsid w:val="00C41760"/>
    <w:rsid w:val="00C53B55"/>
    <w:rsid w:val="00C54F0B"/>
    <w:rsid w:val="00C57C36"/>
    <w:rsid w:val="00C612D2"/>
    <w:rsid w:val="00C62FF2"/>
    <w:rsid w:val="00C6306E"/>
    <w:rsid w:val="00C66D4D"/>
    <w:rsid w:val="00C707FB"/>
    <w:rsid w:val="00C73149"/>
    <w:rsid w:val="00C846A4"/>
    <w:rsid w:val="00C87BFD"/>
    <w:rsid w:val="00C919CA"/>
    <w:rsid w:val="00C978A4"/>
    <w:rsid w:val="00CA33FF"/>
    <w:rsid w:val="00CA68E6"/>
    <w:rsid w:val="00CB5125"/>
    <w:rsid w:val="00CB6206"/>
    <w:rsid w:val="00CC09DF"/>
    <w:rsid w:val="00CC56BD"/>
    <w:rsid w:val="00CC676E"/>
    <w:rsid w:val="00CC7FE9"/>
    <w:rsid w:val="00CD2C94"/>
    <w:rsid w:val="00CD2D47"/>
    <w:rsid w:val="00CD2DC4"/>
    <w:rsid w:val="00CE3D1A"/>
    <w:rsid w:val="00CE5606"/>
    <w:rsid w:val="00CE7324"/>
    <w:rsid w:val="00CF3065"/>
    <w:rsid w:val="00D045F0"/>
    <w:rsid w:val="00D07EE3"/>
    <w:rsid w:val="00D10E3F"/>
    <w:rsid w:val="00D122BF"/>
    <w:rsid w:val="00D2292A"/>
    <w:rsid w:val="00D24C89"/>
    <w:rsid w:val="00D25273"/>
    <w:rsid w:val="00D25ECC"/>
    <w:rsid w:val="00D2607A"/>
    <w:rsid w:val="00D26810"/>
    <w:rsid w:val="00D3423B"/>
    <w:rsid w:val="00D37120"/>
    <w:rsid w:val="00D37F8F"/>
    <w:rsid w:val="00D44B9A"/>
    <w:rsid w:val="00D45FA3"/>
    <w:rsid w:val="00D523F3"/>
    <w:rsid w:val="00D56DE3"/>
    <w:rsid w:val="00D605C1"/>
    <w:rsid w:val="00D608F9"/>
    <w:rsid w:val="00D64187"/>
    <w:rsid w:val="00D73E64"/>
    <w:rsid w:val="00D820E9"/>
    <w:rsid w:val="00D821D2"/>
    <w:rsid w:val="00D852C2"/>
    <w:rsid w:val="00D87A2A"/>
    <w:rsid w:val="00D90443"/>
    <w:rsid w:val="00D94471"/>
    <w:rsid w:val="00D977C8"/>
    <w:rsid w:val="00DA17F0"/>
    <w:rsid w:val="00DA6810"/>
    <w:rsid w:val="00DA6F15"/>
    <w:rsid w:val="00DB60ED"/>
    <w:rsid w:val="00DB6F7B"/>
    <w:rsid w:val="00DC1A24"/>
    <w:rsid w:val="00DC3F31"/>
    <w:rsid w:val="00DC693B"/>
    <w:rsid w:val="00DC7E70"/>
    <w:rsid w:val="00DD170B"/>
    <w:rsid w:val="00DD2234"/>
    <w:rsid w:val="00DD297D"/>
    <w:rsid w:val="00DD78CD"/>
    <w:rsid w:val="00DE5D4E"/>
    <w:rsid w:val="00DE6734"/>
    <w:rsid w:val="00DF1D2D"/>
    <w:rsid w:val="00DF2E56"/>
    <w:rsid w:val="00E07046"/>
    <w:rsid w:val="00E15F4E"/>
    <w:rsid w:val="00E1780D"/>
    <w:rsid w:val="00E204F5"/>
    <w:rsid w:val="00E2231D"/>
    <w:rsid w:val="00E26F95"/>
    <w:rsid w:val="00E31967"/>
    <w:rsid w:val="00E33690"/>
    <w:rsid w:val="00E3381B"/>
    <w:rsid w:val="00E3696F"/>
    <w:rsid w:val="00E5272D"/>
    <w:rsid w:val="00E52B2B"/>
    <w:rsid w:val="00E52D8E"/>
    <w:rsid w:val="00E53B18"/>
    <w:rsid w:val="00E649D4"/>
    <w:rsid w:val="00E72B12"/>
    <w:rsid w:val="00E77B1E"/>
    <w:rsid w:val="00E80E19"/>
    <w:rsid w:val="00E8503E"/>
    <w:rsid w:val="00E85567"/>
    <w:rsid w:val="00E939AB"/>
    <w:rsid w:val="00EA01A6"/>
    <w:rsid w:val="00EA1227"/>
    <w:rsid w:val="00EA4BEB"/>
    <w:rsid w:val="00EA58C3"/>
    <w:rsid w:val="00EA60A7"/>
    <w:rsid w:val="00EA6994"/>
    <w:rsid w:val="00EA6CC6"/>
    <w:rsid w:val="00EB0588"/>
    <w:rsid w:val="00EB3FB8"/>
    <w:rsid w:val="00EC0ED7"/>
    <w:rsid w:val="00EC18A8"/>
    <w:rsid w:val="00EC1A3C"/>
    <w:rsid w:val="00EC7C6D"/>
    <w:rsid w:val="00EE3816"/>
    <w:rsid w:val="00EE3F25"/>
    <w:rsid w:val="00EE3F53"/>
    <w:rsid w:val="00EE45D0"/>
    <w:rsid w:val="00EE4663"/>
    <w:rsid w:val="00EF0718"/>
    <w:rsid w:val="00EF218A"/>
    <w:rsid w:val="00EF479D"/>
    <w:rsid w:val="00F0042C"/>
    <w:rsid w:val="00F079D5"/>
    <w:rsid w:val="00F117A8"/>
    <w:rsid w:val="00F13FBE"/>
    <w:rsid w:val="00F145A5"/>
    <w:rsid w:val="00F1516E"/>
    <w:rsid w:val="00F24E48"/>
    <w:rsid w:val="00F25F0D"/>
    <w:rsid w:val="00F27F01"/>
    <w:rsid w:val="00F42141"/>
    <w:rsid w:val="00F4370D"/>
    <w:rsid w:val="00F5060A"/>
    <w:rsid w:val="00F65840"/>
    <w:rsid w:val="00F66471"/>
    <w:rsid w:val="00F71E2E"/>
    <w:rsid w:val="00F732B0"/>
    <w:rsid w:val="00F77EEA"/>
    <w:rsid w:val="00F86064"/>
    <w:rsid w:val="00F862F9"/>
    <w:rsid w:val="00F86DA8"/>
    <w:rsid w:val="00F8744C"/>
    <w:rsid w:val="00F911DB"/>
    <w:rsid w:val="00F95066"/>
    <w:rsid w:val="00FA2E11"/>
    <w:rsid w:val="00FA3E7B"/>
    <w:rsid w:val="00FA6F4B"/>
    <w:rsid w:val="00FB6B7D"/>
    <w:rsid w:val="00FC42C8"/>
    <w:rsid w:val="00FC4A0B"/>
    <w:rsid w:val="00FC61F0"/>
    <w:rsid w:val="00FD681A"/>
    <w:rsid w:val="00FE060B"/>
    <w:rsid w:val="00FE2F5D"/>
    <w:rsid w:val="00FF1F6A"/>
    <w:rsid w:val="00FF2E2C"/>
    <w:rsid w:val="00FF5841"/>
    <w:rsid w:val="00FF5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FFFFBA"/>
  <w15:docId w15:val="{BFC2B989-F614-47FA-A458-479D985A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47EC"/>
  </w:style>
  <w:style w:type="paragraph" w:styleId="Heading1">
    <w:name w:val="heading 1"/>
    <w:basedOn w:val="Normal"/>
    <w:next w:val="Normal"/>
    <w:link w:val="Heading1Char"/>
    <w:qFormat/>
    <w:rsid w:val="00713111"/>
    <w:pPr>
      <w:keepNext/>
      <w:pageBreakBefore/>
      <w:spacing w:after="180"/>
      <w:outlineLvl w:val="0"/>
    </w:pPr>
    <w:rPr>
      <w:b/>
      <w:bCs/>
      <w:caps/>
      <w:sz w:val="28"/>
      <w:szCs w:val="32"/>
    </w:rPr>
  </w:style>
  <w:style w:type="paragraph" w:styleId="Heading2">
    <w:name w:val="heading 2"/>
    <w:basedOn w:val="Normal"/>
    <w:next w:val="Normal"/>
    <w:link w:val="Heading2Char"/>
    <w:semiHidden/>
    <w:unhideWhenUsed/>
    <w:qFormat/>
    <w:rsid w:val="004F72F4"/>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4F72F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4F72F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1B18F8"/>
    <w:pPr>
      <w:keepNext/>
      <w:numPr>
        <w:ilvl w:val="4"/>
        <w:numId w:val="4"/>
      </w:numPr>
      <w:tabs>
        <w:tab w:val="left" w:pos="567"/>
      </w:tabs>
      <w:outlineLvl w:val="4"/>
    </w:pPr>
    <w:rPr>
      <w:rFonts w:ascii="Arial" w:hAnsi="Arial" w:cs="Arial"/>
      <w:sz w:val="26"/>
      <w:szCs w:val="26"/>
    </w:rPr>
  </w:style>
  <w:style w:type="paragraph" w:styleId="Heading6">
    <w:name w:val="heading 6"/>
    <w:basedOn w:val="Normal"/>
    <w:next w:val="Normal"/>
    <w:link w:val="Heading6Char"/>
    <w:semiHidden/>
    <w:unhideWhenUsed/>
    <w:qFormat/>
    <w:rsid w:val="004F72F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4F72F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rsid w:val="001B18F8"/>
    <w:pPr>
      <w:keepNext/>
      <w:numPr>
        <w:ilvl w:val="7"/>
        <w:numId w:val="4"/>
      </w:numPr>
      <w:outlineLvl w:val="7"/>
    </w:pPr>
    <w:rPr>
      <w:rFonts w:ascii="Arial" w:hAnsi="Arial" w:cs="Arial"/>
      <w:b/>
      <w:bCs/>
      <w:sz w:val="24"/>
      <w:szCs w:val="24"/>
    </w:rPr>
  </w:style>
  <w:style w:type="paragraph" w:styleId="Heading9">
    <w:name w:val="heading 9"/>
    <w:basedOn w:val="Normal"/>
    <w:next w:val="Normal"/>
    <w:link w:val="Heading9Char"/>
    <w:semiHidden/>
    <w:unhideWhenUsed/>
    <w:qFormat/>
    <w:rsid w:val="004F72F4"/>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66">
    <w:name w:val="Стиль Название объекта + 12 пт Перед:  6 пт После:  6 пт"/>
    <w:basedOn w:val="Caption"/>
    <w:next w:val="Normal"/>
    <w:rsid w:val="007645A3"/>
    <w:pPr>
      <w:spacing w:before="120" w:after="120"/>
    </w:pPr>
    <w:rPr>
      <w:sz w:val="24"/>
    </w:rPr>
  </w:style>
  <w:style w:type="paragraph" w:styleId="Caption">
    <w:name w:val="caption"/>
    <w:basedOn w:val="Normal"/>
    <w:next w:val="Normal"/>
    <w:qFormat/>
    <w:rsid w:val="00861640"/>
    <w:pPr>
      <w:spacing w:after="360" w:line="360" w:lineRule="auto"/>
      <w:jc w:val="center"/>
    </w:pPr>
    <w:rPr>
      <w:b/>
      <w:bCs/>
      <w:sz w:val="28"/>
      <w:szCs w:val="28"/>
    </w:rPr>
  </w:style>
  <w:style w:type="paragraph" w:customStyle="1" w:styleId="0">
    <w:name w:val="Стиль0"/>
    <w:basedOn w:val="Normal"/>
    <w:rsid w:val="001B18F8"/>
    <w:pPr>
      <w:jc w:val="center"/>
    </w:pPr>
    <w:rPr>
      <w:sz w:val="26"/>
      <w:szCs w:val="26"/>
    </w:rPr>
  </w:style>
  <w:style w:type="paragraph" w:customStyle="1" w:styleId="3">
    <w:name w:val="Стиль3"/>
    <w:basedOn w:val="Normal"/>
    <w:rsid w:val="001B18F8"/>
    <w:pPr>
      <w:keepNext/>
      <w:keepLines/>
      <w:spacing w:before="240" w:after="60"/>
      <w:jc w:val="center"/>
    </w:pPr>
    <w:rPr>
      <w:rFonts w:ascii="Arial" w:hAnsi="Arial" w:cs="Arial"/>
      <w:b/>
      <w:bCs/>
      <w:sz w:val="28"/>
      <w:szCs w:val="28"/>
    </w:rPr>
  </w:style>
  <w:style w:type="character" w:styleId="CommentReference">
    <w:name w:val="annotation reference"/>
    <w:semiHidden/>
    <w:rsid w:val="00DA17F0"/>
    <w:rPr>
      <w:sz w:val="16"/>
      <w:szCs w:val="16"/>
    </w:rPr>
  </w:style>
  <w:style w:type="paragraph" w:styleId="CommentText">
    <w:name w:val="annotation text"/>
    <w:basedOn w:val="Normal"/>
    <w:link w:val="CommentTextChar"/>
    <w:semiHidden/>
    <w:rsid w:val="00DA17F0"/>
  </w:style>
  <w:style w:type="character" w:styleId="Hyperlink">
    <w:name w:val="Hyperlink"/>
    <w:uiPriority w:val="99"/>
    <w:rsid w:val="00DA17F0"/>
    <w:rPr>
      <w:color w:val="0000FF"/>
      <w:u w:val="single"/>
    </w:rPr>
  </w:style>
  <w:style w:type="paragraph" w:styleId="BalloonText">
    <w:name w:val="Balloon Text"/>
    <w:basedOn w:val="Normal"/>
    <w:link w:val="BalloonTextChar"/>
    <w:semiHidden/>
    <w:rsid w:val="00DA17F0"/>
    <w:rPr>
      <w:rFonts w:ascii="Tahoma" w:hAnsi="Tahoma"/>
      <w:sz w:val="16"/>
      <w:szCs w:val="16"/>
    </w:rPr>
  </w:style>
  <w:style w:type="paragraph" w:styleId="CommentSubject">
    <w:name w:val="annotation subject"/>
    <w:basedOn w:val="CommentText"/>
    <w:next w:val="CommentText"/>
    <w:link w:val="CommentSubjectChar"/>
    <w:semiHidden/>
    <w:rsid w:val="008745FD"/>
    <w:rPr>
      <w:b/>
      <w:bCs/>
    </w:rPr>
  </w:style>
  <w:style w:type="table" w:styleId="TableGrid">
    <w:name w:val="Table Grid"/>
    <w:basedOn w:val="TableNormal"/>
    <w:uiPriority w:val="59"/>
    <w:rsid w:val="00836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semiHidden/>
    <w:rsid w:val="00A44DDA"/>
  </w:style>
  <w:style w:type="character" w:styleId="EndnoteReference">
    <w:name w:val="endnote reference"/>
    <w:semiHidden/>
    <w:rsid w:val="00A44DDA"/>
    <w:rPr>
      <w:vertAlign w:val="superscript"/>
    </w:rPr>
  </w:style>
  <w:style w:type="paragraph" w:styleId="BodyText2">
    <w:name w:val="Body Text 2"/>
    <w:basedOn w:val="Normal"/>
    <w:link w:val="BodyText2Char"/>
    <w:rsid w:val="00F71E2E"/>
    <w:pPr>
      <w:spacing w:line="360" w:lineRule="auto"/>
    </w:pPr>
    <w:rPr>
      <w:rFonts w:ascii="Arial" w:hAnsi="Arial" w:cs="Arial"/>
      <w:sz w:val="24"/>
      <w:szCs w:val="24"/>
    </w:rPr>
  </w:style>
  <w:style w:type="character" w:customStyle="1" w:styleId="BodyText2Char">
    <w:name w:val="Body Text 2 Char"/>
    <w:basedOn w:val="DefaultParagraphFont"/>
    <w:link w:val="BodyText2"/>
    <w:rsid w:val="00F71E2E"/>
    <w:rPr>
      <w:rFonts w:ascii="Arial" w:hAnsi="Arial" w:cs="Arial"/>
      <w:sz w:val="24"/>
      <w:szCs w:val="24"/>
    </w:rPr>
  </w:style>
  <w:style w:type="paragraph" w:styleId="ListParagraph">
    <w:name w:val="List Paragraph"/>
    <w:basedOn w:val="Normal"/>
    <w:link w:val="ListParagraphChar"/>
    <w:uiPriority w:val="34"/>
    <w:qFormat/>
    <w:rsid w:val="00F71E2E"/>
    <w:pPr>
      <w:ind w:left="720"/>
      <w:contextualSpacing/>
    </w:pPr>
  </w:style>
  <w:style w:type="character" w:customStyle="1" w:styleId="Heading2Char">
    <w:name w:val="Heading 2 Char"/>
    <w:basedOn w:val="DefaultParagraphFont"/>
    <w:link w:val="Heading2"/>
    <w:semiHidden/>
    <w:rsid w:val="004F72F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semiHidden/>
    <w:rsid w:val="004F72F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semiHidden/>
    <w:rsid w:val="004F72F4"/>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semiHidden/>
    <w:rsid w:val="004F72F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semiHidden/>
    <w:rsid w:val="004F72F4"/>
    <w:rPr>
      <w:rFonts w:asciiTheme="majorHAnsi" w:eastAsiaTheme="majorEastAsia" w:hAnsiTheme="majorHAnsi" w:cstheme="majorBidi"/>
      <w:i/>
      <w:iCs/>
      <w:color w:val="404040" w:themeColor="text1" w:themeTint="BF"/>
    </w:rPr>
  </w:style>
  <w:style w:type="character" w:customStyle="1" w:styleId="Heading9Char">
    <w:name w:val="Heading 9 Char"/>
    <w:basedOn w:val="DefaultParagraphFont"/>
    <w:link w:val="Heading9"/>
    <w:semiHidden/>
    <w:rsid w:val="004F72F4"/>
    <w:rPr>
      <w:rFonts w:asciiTheme="majorHAnsi" w:eastAsiaTheme="majorEastAsia" w:hAnsiTheme="majorHAnsi" w:cstheme="majorBidi"/>
      <w:i/>
      <w:iCs/>
      <w:color w:val="404040" w:themeColor="text1" w:themeTint="BF"/>
    </w:rPr>
  </w:style>
  <w:style w:type="paragraph" w:customStyle="1" w:styleId="AStyle">
    <w:name w:val="AStyle"/>
    <w:basedOn w:val="Normal"/>
    <w:link w:val="AStyleChar"/>
    <w:qFormat/>
    <w:rsid w:val="00054696"/>
    <w:pPr>
      <w:spacing w:line="360" w:lineRule="auto"/>
      <w:ind w:firstLine="709"/>
      <w:contextualSpacing/>
      <w:jc w:val="both"/>
    </w:pPr>
    <w:rPr>
      <w:sz w:val="28"/>
      <w:szCs w:val="28"/>
      <w:lang w:eastAsia="ja-JP"/>
    </w:rPr>
  </w:style>
  <w:style w:type="paragraph" w:styleId="TOCHeading">
    <w:name w:val="TOC Heading"/>
    <w:basedOn w:val="Heading1"/>
    <w:next w:val="Normal"/>
    <w:uiPriority w:val="39"/>
    <w:semiHidden/>
    <w:unhideWhenUsed/>
    <w:qFormat/>
    <w:rsid w:val="008F0CC9"/>
    <w:pPr>
      <w:keepLines/>
      <w:spacing w:after="0" w:line="276" w:lineRule="auto"/>
      <w:outlineLvl w:val="9"/>
    </w:pPr>
    <w:rPr>
      <w:rFonts w:asciiTheme="majorHAnsi" w:eastAsiaTheme="majorEastAsia" w:hAnsiTheme="majorHAnsi" w:cstheme="majorBidi"/>
      <w:caps w:val="0"/>
      <w:color w:val="365F91" w:themeColor="accent1" w:themeShade="BF"/>
      <w:szCs w:val="28"/>
      <w:lang w:val="en-US" w:eastAsia="en-US"/>
    </w:rPr>
  </w:style>
  <w:style w:type="character" w:customStyle="1" w:styleId="AStyleChar">
    <w:name w:val="AStyle Char"/>
    <w:basedOn w:val="DefaultParagraphFont"/>
    <w:link w:val="AStyle"/>
    <w:rsid w:val="00054696"/>
    <w:rPr>
      <w:sz w:val="28"/>
      <w:szCs w:val="28"/>
      <w:lang w:eastAsia="ja-JP"/>
    </w:rPr>
  </w:style>
  <w:style w:type="paragraph" w:styleId="TOC1">
    <w:name w:val="toc 1"/>
    <w:basedOn w:val="Normal"/>
    <w:next w:val="Normal"/>
    <w:autoRedefine/>
    <w:uiPriority w:val="39"/>
    <w:unhideWhenUsed/>
    <w:rsid w:val="00B37EDA"/>
    <w:pPr>
      <w:tabs>
        <w:tab w:val="left" w:pos="567"/>
        <w:tab w:val="right" w:leader="dot" w:pos="9060"/>
      </w:tabs>
      <w:spacing w:line="360" w:lineRule="auto"/>
    </w:pPr>
    <w:rPr>
      <w:sz w:val="28"/>
    </w:rPr>
  </w:style>
  <w:style w:type="paragraph" w:styleId="Header">
    <w:name w:val="header"/>
    <w:basedOn w:val="Normal"/>
    <w:link w:val="HeaderChar"/>
    <w:unhideWhenUsed/>
    <w:rsid w:val="002568F9"/>
    <w:pPr>
      <w:tabs>
        <w:tab w:val="center" w:pos="4680"/>
        <w:tab w:val="right" w:pos="9360"/>
      </w:tabs>
    </w:pPr>
  </w:style>
  <w:style w:type="character" w:customStyle="1" w:styleId="HeaderChar">
    <w:name w:val="Header Char"/>
    <w:basedOn w:val="DefaultParagraphFont"/>
    <w:link w:val="Header"/>
    <w:rsid w:val="002568F9"/>
  </w:style>
  <w:style w:type="paragraph" w:styleId="Footer">
    <w:name w:val="footer"/>
    <w:basedOn w:val="Normal"/>
    <w:link w:val="FooterChar"/>
    <w:uiPriority w:val="99"/>
    <w:unhideWhenUsed/>
    <w:rsid w:val="002568F9"/>
    <w:pPr>
      <w:tabs>
        <w:tab w:val="center" w:pos="4680"/>
        <w:tab w:val="right" w:pos="9360"/>
      </w:tabs>
    </w:pPr>
  </w:style>
  <w:style w:type="character" w:customStyle="1" w:styleId="FooterChar">
    <w:name w:val="Footer Char"/>
    <w:basedOn w:val="DefaultParagraphFont"/>
    <w:link w:val="Footer"/>
    <w:uiPriority w:val="99"/>
    <w:rsid w:val="002568F9"/>
  </w:style>
  <w:style w:type="paragraph" w:customStyle="1" w:styleId="Heading11">
    <w:name w:val="Heading 1.1"/>
    <w:basedOn w:val="Heading1"/>
    <w:link w:val="Heading11Char"/>
    <w:qFormat/>
    <w:rsid w:val="006A0DFE"/>
    <w:pPr>
      <w:pageBreakBefore w:val="0"/>
      <w:numPr>
        <w:ilvl w:val="1"/>
        <w:numId w:val="5"/>
      </w:numPr>
      <w:spacing w:before="360" w:after="120"/>
    </w:pPr>
    <w:rPr>
      <w:caps w:val="0"/>
    </w:rPr>
  </w:style>
  <w:style w:type="character" w:customStyle="1" w:styleId="Heading1Char">
    <w:name w:val="Heading 1 Char"/>
    <w:basedOn w:val="DefaultParagraphFont"/>
    <w:link w:val="Heading1"/>
    <w:rsid w:val="00713111"/>
    <w:rPr>
      <w:b/>
      <w:bCs/>
      <w:caps/>
      <w:sz w:val="28"/>
      <w:szCs w:val="32"/>
    </w:rPr>
  </w:style>
  <w:style w:type="character" w:customStyle="1" w:styleId="Heading11Char">
    <w:name w:val="Heading 1.1 Char"/>
    <w:basedOn w:val="Heading1Char"/>
    <w:link w:val="Heading11"/>
    <w:rsid w:val="006A0DFE"/>
    <w:rPr>
      <w:b/>
      <w:bCs/>
      <w:caps w:val="0"/>
      <w:sz w:val="28"/>
      <w:szCs w:val="32"/>
    </w:rPr>
  </w:style>
  <w:style w:type="paragraph" w:styleId="DocumentMap">
    <w:name w:val="Document Map"/>
    <w:basedOn w:val="Normal"/>
    <w:link w:val="DocumentMapChar"/>
    <w:semiHidden/>
    <w:unhideWhenUsed/>
    <w:rsid w:val="00F13FBE"/>
    <w:rPr>
      <w:rFonts w:ascii="Tahoma" w:hAnsi="Tahoma" w:cs="Tahoma"/>
      <w:sz w:val="16"/>
      <w:szCs w:val="16"/>
    </w:rPr>
  </w:style>
  <w:style w:type="character" w:customStyle="1" w:styleId="DocumentMapChar">
    <w:name w:val="Document Map Char"/>
    <w:basedOn w:val="DefaultParagraphFont"/>
    <w:link w:val="DocumentMap"/>
    <w:semiHidden/>
    <w:rsid w:val="00F13FBE"/>
    <w:rPr>
      <w:rFonts w:ascii="Tahoma" w:hAnsi="Tahoma" w:cs="Tahoma"/>
      <w:sz w:val="16"/>
      <w:szCs w:val="16"/>
    </w:rPr>
  </w:style>
  <w:style w:type="paragraph" w:styleId="BodyText">
    <w:name w:val="Body Text"/>
    <w:basedOn w:val="Normal"/>
    <w:link w:val="BodyTextChar"/>
    <w:unhideWhenUsed/>
    <w:rsid w:val="000C691E"/>
    <w:pPr>
      <w:spacing w:after="120"/>
    </w:pPr>
  </w:style>
  <w:style w:type="character" w:customStyle="1" w:styleId="BodyTextChar">
    <w:name w:val="Body Text Char"/>
    <w:basedOn w:val="DefaultParagraphFont"/>
    <w:link w:val="BodyText"/>
    <w:rsid w:val="000C691E"/>
  </w:style>
  <w:style w:type="paragraph" w:styleId="NormalWeb">
    <w:name w:val="Normal (Web)"/>
    <w:basedOn w:val="Normal"/>
    <w:uiPriority w:val="99"/>
    <w:semiHidden/>
    <w:unhideWhenUsed/>
    <w:rsid w:val="000C691E"/>
    <w:pPr>
      <w:spacing w:before="100" w:beforeAutospacing="1" w:after="100" w:afterAutospacing="1"/>
    </w:pPr>
    <w:rPr>
      <w:sz w:val="24"/>
      <w:szCs w:val="24"/>
    </w:rPr>
  </w:style>
  <w:style w:type="paragraph" w:styleId="TOC2">
    <w:name w:val="toc 2"/>
    <w:basedOn w:val="Normal"/>
    <w:next w:val="Normal"/>
    <w:autoRedefine/>
    <w:semiHidden/>
    <w:unhideWhenUsed/>
    <w:rsid w:val="005772C1"/>
    <w:pPr>
      <w:spacing w:line="360" w:lineRule="auto"/>
      <w:ind w:left="227"/>
    </w:pPr>
    <w:rPr>
      <w:sz w:val="28"/>
    </w:rPr>
  </w:style>
  <w:style w:type="paragraph" w:styleId="TOC3">
    <w:name w:val="toc 3"/>
    <w:basedOn w:val="Normal"/>
    <w:next w:val="Normal"/>
    <w:autoRedefine/>
    <w:semiHidden/>
    <w:unhideWhenUsed/>
    <w:rsid w:val="005772C1"/>
    <w:pPr>
      <w:spacing w:line="360" w:lineRule="auto"/>
      <w:ind w:left="403"/>
    </w:pPr>
    <w:rPr>
      <w:sz w:val="28"/>
    </w:rPr>
  </w:style>
  <w:style w:type="paragraph" w:customStyle="1" w:styleId="Heading41">
    <w:name w:val="Heading 4.1"/>
    <w:basedOn w:val="Heading11"/>
    <w:link w:val="Heading41Char"/>
    <w:qFormat/>
    <w:rsid w:val="00713111"/>
    <w:pPr>
      <w:numPr>
        <w:ilvl w:val="0"/>
        <w:numId w:val="8"/>
      </w:numPr>
      <w:ind w:left="357" w:hanging="357"/>
    </w:pPr>
    <w:rPr>
      <w:lang w:eastAsia="ja-JP"/>
    </w:rPr>
  </w:style>
  <w:style w:type="paragraph" w:customStyle="1" w:styleId="a0">
    <w:name w:val="_Рисунок подпись"/>
    <w:basedOn w:val="Normal"/>
    <w:next w:val="Normal"/>
    <w:rsid w:val="00085689"/>
    <w:pPr>
      <w:spacing w:after="240"/>
      <w:jc w:val="center"/>
    </w:pPr>
    <w:rPr>
      <w:rFonts w:eastAsia="SimSun"/>
      <w:sz w:val="28"/>
      <w:szCs w:val="22"/>
    </w:rPr>
  </w:style>
  <w:style w:type="character" w:customStyle="1" w:styleId="Heading41Char">
    <w:name w:val="Heading 4.1 Char"/>
    <w:basedOn w:val="Heading11Char"/>
    <w:link w:val="Heading41"/>
    <w:rsid w:val="00713111"/>
    <w:rPr>
      <w:b/>
      <w:bCs/>
      <w:caps w:val="0"/>
      <w:sz w:val="28"/>
      <w:szCs w:val="32"/>
      <w:lang w:eastAsia="ja-JP"/>
    </w:rPr>
  </w:style>
  <w:style w:type="character" w:customStyle="1" w:styleId="a1">
    <w:name w:val="_Рисунок Знак"/>
    <w:basedOn w:val="DefaultParagraphFont"/>
    <w:link w:val="a2"/>
    <w:locked/>
    <w:rsid w:val="00085689"/>
    <w:rPr>
      <w:noProof/>
      <w:color w:val="000000"/>
      <w:sz w:val="28"/>
      <w:szCs w:val="24"/>
    </w:rPr>
  </w:style>
  <w:style w:type="paragraph" w:customStyle="1" w:styleId="a2">
    <w:name w:val="_Рисунок"/>
    <w:basedOn w:val="Normal"/>
    <w:next w:val="a0"/>
    <w:link w:val="a1"/>
    <w:autoRedefine/>
    <w:rsid w:val="00085689"/>
    <w:pPr>
      <w:keepNext/>
      <w:autoSpaceDE w:val="0"/>
      <w:autoSpaceDN w:val="0"/>
      <w:adjustRightInd w:val="0"/>
      <w:spacing w:line="360" w:lineRule="auto"/>
      <w:jc w:val="center"/>
    </w:pPr>
    <w:rPr>
      <w:noProof/>
      <w:color w:val="000000"/>
      <w:sz w:val="28"/>
      <w:szCs w:val="24"/>
    </w:rPr>
  </w:style>
  <w:style w:type="paragraph" w:customStyle="1" w:styleId="a3">
    <w:name w:val="осн_текст"/>
    <w:basedOn w:val="Normal"/>
    <w:qFormat/>
    <w:rsid w:val="00085689"/>
    <w:pPr>
      <w:autoSpaceDE w:val="0"/>
      <w:autoSpaceDN w:val="0"/>
      <w:adjustRightInd w:val="0"/>
      <w:spacing w:line="360" w:lineRule="auto"/>
      <w:ind w:firstLine="709"/>
      <w:jc w:val="both"/>
    </w:pPr>
    <w:rPr>
      <w:rFonts w:eastAsia="Times New Roman"/>
      <w:color w:val="000000"/>
      <w:sz w:val="28"/>
      <w:szCs w:val="24"/>
    </w:rPr>
  </w:style>
  <w:style w:type="paragraph" w:customStyle="1" w:styleId="a4">
    <w:name w:val="маркированный"/>
    <w:basedOn w:val="a3"/>
    <w:qFormat/>
    <w:rsid w:val="00085689"/>
    <w:pPr>
      <w:tabs>
        <w:tab w:val="left" w:pos="709"/>
      </w:tabs>
      <w:ind w:firstLine="0"/>
    </w:pPr>
  </w:style>
  <w:style w:type="paragraph" w:customStyle="1" w:styleId="a5">
    <w:name w:val="_осн_текст"/>
    <w:basedOn w:val="Normal"/>
    <w:link w:val="a6"/>
    <w:rsid w:val="00085689"/>
    <w:pPr>
      <w:spacing w:line="360" w:lineRule="auto"/>
      <w:ind w:firstLine="709"/>
      <w:jc w:val="both"/>
    </w:pPr>
    <w:rPr>
      <w:rFonts w:eastAsia="Times New Roman"/>
      <w:sz w:val="28"/>
    </w:rPr>
  </w:style>
  <w:style w:type="character" w:customStyle="1" w:styleId="a6">
    <w:name w:val="_осн_текст Знак"/>
    <w:basedOn w:val="DefaultParagraphFont"/>
    <w:link w:val="a5"/>
    <w:rsid w:val="00085689"/>
    <w:rPr>
      <w:rFonts w:eastAsia="Times New Roman"/>
      <w:sz w:val="28"/>
    </w:rPr>
  </w:style>
  <w:style w:type="paragraph" w:customStyle="1" w:styleId="a7">
    <w:name w:val="_Таблица подпись"/>
    <w:basedOn w:val="a0"/>
    <w:next w:val="a8"/>
    <w:rsid w:val="00EC7C6D"/>
    <w:pPr>
      <w:keepNext/>
      <w:spacing w:before="360" w:after="0"/>
      <w:jc w:val="left"/>
    </w:pPr>
    <w:rPr>
      <w:lang w:eastAsia="en-US"/>
    </w:rPr>
  </w:style>
  <w:style w:type="paragraph" w:customStyle="1" w:styleId="a8">
    <w:name w:val="_Таблица"/>
    <w:basedOn w:val="a2"/>
    <w:next w:val="a5"/>
    <w:rsid w:val="00EC7C6D"/>
    <w:pPr>
      <w:spacing w:line="240" w:lineRule="auto"/>
    </w:pPr>
    <w:rPr>
      <w:rFonts w:eastAsia="Times New Roman"/>
      <w:sz w:val="24"/>
      <w:lang w:eastAsia="en-US"/>
    </w:rPr>
  </w:style>
  <w:style w:type="paragraph" w:styleId="Subtitle">
    <w:name w:val="Subtitle"/>
    <w:basedOn w:val="Normal"/>
    <w:next w:val="Normal"/>
    <w:link w:val="SubtitleChar"/>
    <w:qFormat/>
    <w:rsid w:val="001D50C5"/>
    <w:pPr>
      <w:spacing w:line="360" w:lineRule="auto"/>
      <w:ind w:firstLine="576"/>
      <w:jc w:val="both"/>
    </w:pPr>
    <w:rPr>
      <w:sz w:val="28"/>
      <w:szCs w:val="28"/>
    </w:rPr>
  </w:style>
  <w:style w:type="character" w:customStyle="1" w:styleId="SubtitleChar">
    <w:name w:val="Subtitle Char"/>
    <w:basedOn w:val="DefaultParagraphFont"/>
    <w:link w:val="Subtitle"/>
    <w:rsid w:val="001D50C5"/>
    <w:rPr>
      <w:sz w:val="28"/>
      <w:szCs w:val="28"/>
    </w:rPr>
  </w:style>
  <w:style w:type="table" w:customStyle="1" w:styleId="TableGrid1">
    <w:name w:val="Table Grid1"/>
    <w:basedOn w:val="TableNormal"/>
    <w:next w:val="TableGrid"/>
    <w:uiPriority w:val="59"/>
    <w:rsid w:val="007A1BB8"/>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tyle">
    <w:name w:val="ListStyle"/>
    <w:basedOn w:val="ListParagraph"/>
    <w:link w:val="ListStyleChar"/>
    <w:qFormat/>
    <w:rsid w:val="00240FA0"/>
    <w:pPr>
      <w:numPr>
        <w:numId w:val="9"/>
      </w:numPr>
      <w:tabs>
        <w:tab w:val="left" w:pos="993"/>
      </w:tabs>
      <w:spacing w:line="360" w:lineRule="auto"/>
      <w:ind w:left="0" w:firstLine="709"/>
      <w:contextualSpacing w:val="0"/>
      <w:jc w:val="both"/>
    </w:pPr>
    <w:rPr>
      <w:sz w:val="28"/>
      <w:szCs w:val="28"/>
    </w:rPr>
  </w:style>
  <w:style w:type="character" w:customStyle="1" w:styleId="ListParagraphChar">
    <w:name w:val="List Paragraph Char"/>
    <w:basedOn w:val="DefaultParagraphFont"/>
    <w:link w:val="ListParagraph"/>
    <w:uiPriority w:val="34"/>
    <w:rsid w:val="00602DBE"/>
  </w:style>
  <w:style w:type="character" w:customStyle="1" w:styleId="ListStyleChar">
    <w:name w:val="ListStyle Char"/>
    <w:basedOn w:val="ListParagraphChar"/>
    <w:link w:val="ListStyle"/>
    <w:rsid w:val="00240FA0"/>
    <w:rPr>
      <w:sz w:val="28"/>
      <w:szCs w:val="28"/>
    </w:rPr>
  </w:style>
  <w:style w:type="paragraph" w:customStyle="1" w:styleId="a9">
    <w:name w:val="ДиСтильАбзаца"/>
    <w:basedOn w:val="Normal"/>
    <w:qFormat/>
    <w:rsid w:val="0013314A"/>
    <w:pPr>
      <w:spacing w:line="360" w:lineRule="auto"/>
      <w:ind w:firstLine="709"/>
      <w:jc w:val="both"/>
    </w:pPr>
    <w:rPr>
      <w:rFonts w:eastAsia="Calibri"/>
      <w:noProof/>
      <w:sz w:val="28"/>
      <w:szCs w:val="22"/>
      <w:lang w:eastAsia="en-US"/>
    </w:rPr>
  </w:style>
  <w:style w:type="numbering" w:customStyle="1" w:styleId="a">
    <w:name w:val="ДиСтильОбычногоСписка"/>
    <w:uiPriority w:val="99"/>
    <w:rsid w:val="0013314A"/>
    <w:pPr>
      <w:numPr>
        <w:numId w:val="11"/>
      </w:numPr>
    </w:pPr>
  </w:style>
  <w:style w:type="paragraph" w:customStyle="1" w:styleId="-">
    <w:name w:val="Код - отчет"/>
    <w:basedOn w:val="Normal"/>
    <w:link w:val="-0"/>
    <w:qFormat/>
    <w:rsid w:val="0013314A"/>
    <w:pPr>
      <w:keepLines/>
      <w:ind w:left="113" w:right="113"/>
    </w:pPr>
    <w:rPr>
      <w:rFonts w:ascii="Courier New" w:eastAsia="Times New Roman" w:hAnsi="Courier New"/>
      <w:color w:val="000000" w:themeColor="text1"/>
    </w:rPr>
  </w:style>
  <w:style w:type="character" w:customStyle="1" w:styleId="-0">
    <w:name w:val="Код - отчет Знак"/>
    <w:basedOn w:val="DefaultParagraphFont"/>
    <w:link w:val="-"/>
    <w:rsid w:val="0013314A"/>
    <w:rPr>
      <w:rFonts w:ascii="Courier New" w:eastAsia="Times New Roman" w:hAnsi="Courier New"/>
      <w:color w:val="000000" w:themeColor="text1"/>
    </w:rPr>
  </w:style>
  <w:style w:type="paragraph" w:customStyle="1" w:styleId="-1">
    <w:name w:val="Листинг - отчет"/>
    <w:basedOn w:val="Normal"/>
    <w:next w:val="-"/>
    <w:link w:val="-2"/>
    <w:qFormat/>
    <w:rsid w:val="0013314A"/>
    <w:pPr>
      <w:keepNext/>
      <w:spacing w:line="360" w:lineRule="auto"/>
      <w:jc w:val="both"/>
    </w:pPr>
    <w:rPr>
      <w:rFonts w:eastAsia="Times New Roman"/>
      <w:sz w:val="28"/>
      <w:lang w:eastAsia="ar-SA"/>
    </w:rPr>
  </w:style>
  <w:style w:type="character" w:customStyle="1" w:styleId="-2">
    <w:name w:val="Листинг - отчет Знак"/>
    <w:basedOn w:val="DefaultParagraphFont"/>
    <w:link w:val="-1"/>
    <w:rsid w:val="0013314A"/>
    <w:rPr>
      <w:rFonts w:eastAsia="Times New Roman"/>
      <w:sz w:val="28"/>
      <w:lang w:eastAsia="ar-SA"/>
    </w:rPr>
  </w:style>
  <w:style w:type="paragraph" w:customStyle="1" w:styleId="aa">
    <w:name w:val="Основной"/>
    <w:basedOn w:val="Normal"/>
    <w:link w:val="ab"/>
    <w:qFormat/>
    <w:rsid w:val="0013314A"/>
    <w:pPr>
      <w:spacing w:line="360" w:lineRule="auto"/>
      <w:ind w:firstLine="709"/>
      <w:jc w:val="both"/>
    </w:pPr>
    <w:rPr>
      <w:rFonts w:eastAsia="Times New Roman"/>
      <w:sz w:val="28"/>
      <w:lang w:eastAsia="ar-SA"/>
    </w:rPr>
  </w:style>
  <w:style w:type="character" w:customStyle="1" w:styleId="ab">
    <w:name w:val="Основной Знак"/>
    <w:basedOn w:val="DefaultParagraphFont"/>
    <w:link w:val="aa"/>
    <w:rsid w:val="0013314A"/>
    <w:rPr>
      <w:rFonts w:eastAsia="Times New Roman"/>
      <w:sz w:val="28"/>
      <w:lang w:eastAsia="ar-SA"/>
    </w:rPr>
  </w:style>
  <w:style w:type="table" w:customStyle="1" w:styleId="51">
    <w:name w:val="Таблица простая 51"/>
    <w:basedOn w:val="TableNormal"/>
    <w:uiPriority w:val="45"/>
    <w:rsid w:val="006167F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FB6B7D"/>
    <w:rPr>
      <w:color w:val="808080"/>
    </w:rPr>
  </w:style>
  <w:style w:type="character" w:customStyle="1" w:styleId="UnresolvedMention1">
    <w:name w:val="Unresolved Mention1"/>
    <w:basedOn w:val="DefaultParagraphFont"/>
    <w:uiPriority w:val="99"/>
    <w:semiHidden/>
    <w:unhideWhenUsed/>
    <w:rsid w:val="00207231"/>
    <w:rPr>
      <w:color w:val="605E5C"/>
      <w:shd w:val="clear" w:color="auto" w:fill="E1DFDD"/>
    </w:rPr>
  </w:style>
  <w:style w:type="paragraph" w:styleId="Revision">
    <w:name w:val="Revision"/>
    <w:hidden/>
    <w:uiPriority w:val="99"/>
    <w:semiHidden/>
    <w:rsid w:val="001C25B8"/>
  </w:style>
  <w:style w:type="character" w:customStyle="1" w:styleId="Heading5Char">
    <w:name w:val="Heading 5 Char"/>
    <w:basedOn w:val="DefaultParagraphFont"/>
    <w:link w:val="Heading5"/>
    <w:rsid w:val="005D74D4"/>
    <w:rPr>
      <w:rFonts w:ascii="Arial" w:hAnsi="Arial" w:cs="Arial"/>
      <w:sz w:val="26"/>
      <w:szCs w:val="26"/>
    </w:rPr>
  </w:style>
  <w:style w:type="character" w:customStyle="1" w:styleId="Heading8Char">
    <w:name w:val="Heading 8 Char"/>
    <w:basedOn w:val="DefaultParagraphFont"/>
    <w:link w:val="Heading8"/>
    <w:rsid w:val="005D74D4"/>
    <w:rPr>
      <w:rFonts w:ascii="Arial" w:hAnsi="Arial" w:cs="Arial"/>
      <w:b/>
      <w:bCs/>
      <w:sz w:val="24"/>
      <w:szCs w:val="24"/>
    </w:rPr>
  </w:style>
  <w:style w:type="character" w:customStyle="1" w:styleId="CommentTextChar">
    <w:name w:val="Comment Text Char"/>
    <w:basedOn w:val="DefaultParagraphFont"/>
    <w:link w:val="CommentText"/>
    <w:semiHidden/>
    <w:rsid w:val="005D74D4"/>
  </w:style>
  <w:style w:type="character" w:customStyle="1" w:styleId="BalloonTextChar">
    <w:name w:val="Balloon Text Char"/>
    <w:basedOn w:val="DefaultParagraphFont"/>
    <w:link w:val="BalloonText"/>
    <w:semiHidden/>
    <w:rsid w:val="005D74D4"/>
    <w:rPr>
      <w:rFonts w:ascii="Tahoma" w:hAnsi="Tahoma"/>
      <w:sz w:val="16"/>
      <w:szCs w:val="16"/>
    </w:rPr>
  </w:style>
  <w:style w:type="character" w:customStyle="1" w:styleId="CommentSubjectChar">
    <w:name w:val="Comment Subject Char"/>
    <w:basedOn w:val="CommentTextChar"/>
    <w:link w:val="CommentSubject"/>
    <w:semiHidden/>
    <w:rsid w:val="005D74D4"/>
    <w:rPr>
      <w:b/>
      <w:bCs/>
    </w:rPr>
  </w:style>
  <w:style w:type="character" w:customStyle="1" w:styleId="EndnoteTextChar">
    <w:name w:val="Endnote Text Char"/>
    <w:basedOn w:val="DefaultParagraphFont"/>
    <w:link w:val="EndnoteText"/>
    <w:semiHidden/>
    <w:rsid w:val="005D7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3783">
      <w:bodyDiv w:val="1"/>
      <w:marLeft w:val="0"/>
      <w:marRight w:val="0"/>
      <w:marTop w:val="0"/>
      <w:marBottom w:val="0"/>
      <w:divBdr>
        <w:top w:val="none" w:sz="0" w:space="0" w:color="auto"/>
        <w:left w:val="none" w:sz="0" w:space="0" w:color="auto"/>
        <w:bottom w:val="none" w:sz="0" w:space="0" w:color="auto"/>
        <w:right w:val="none" w:sz="0" w:space="0" w:color="auto"/>
      </w:divBdr>
    </w:div>
    <w:div w:id="68233259">
      <w:bodyDiv w:val="1"/>
      <w:marLeft w:val="0"/>
      <w:marRight w:val="0"/>
      <w:marTop w:val="0"/>
      <w:marBottom w:val="0"/>
      <w:divBdr>
        <w:top w:val="none" w:sz="0" w:space="0" w:color="auto"/>
        <w:left w:val="none" w:sz="0" w:space="0" w:color="auto"/>
        <w:bottom w:val="none" w:sz="0" w:space="0" w:color="auto"/>
        <w:right w:val="none" w:sz="0" w:space="0" w:color="auto"/>
      </w:divBdr>
      <w:divsChild>
        <w:div w:id="726026238">
          <w:marLeft w:val="547"/>
          <w:marRight w:val="0"/>
          <w:marTop w:val="200"/>
          <w:marBottom w:val="0"/>
          <w:divBdr>
            <w:top w:val="none" w:sz="0" w:space="0" w:color="auto"/>
            <w:left w:val="none" w:sz="0" w:space="0" w:color="auto"/>
            <w:bottom w:val="none" w:sz="0" w:space="0" w:color="auto"/>
            <w:right w:val="none" w:sz="0" w:space="0" w:color="auto"/>
          </w:divBdr>
        </w:div>
      </w:divsChild>
    </w:div>
    <w:div w:id="428963908">
      <w:bodyDiv w:val="1"/>
      <w:marLeft w:val="0"/>
      <w:marRight w:val="0"/>
      <w:marTop w:val="0"/>
      <w:marBottom w:val="0"/>
      <w:divBdr>
        <w:top w:val="none" w:sz="0" w:space="0" w:color="auto"/>
        <w:left w:val="none" w:sz="0" w:space="0" w:color="auto"/>
        <w:bottom w:val="none" w:sz="0" w:space="0" w:color="auto"/>
        <w:right w:val="none" w:sz="0" w:space="0" w:color="auto"/>
      </w:divBdr>
    </w:div>
    <w:div w:id="526797740">
      <w:bodyDiv w:val="1"/>
      <w:marLeft w:val="0"/>
      <w:marRight w:val="0"/>
      <w:marTop w:val="0"/>
      <w:marBottom w:val="0"/>
      <w:divBdr>
        <w:top w:val="none" w:sz="0" w:space="0" w:color="auto"/>
        <w:left w:val="none" w:sz="0" w:space="0" w:color="auto"/>
        <w:bottom w:val="none" w:sz="0" w:space="0" w:color="auto"/>
        <w:right w:val="none" w:sz="0" w:space="0" w:color="auto"/>
      </w:divBdr>
      <w:divsChild>
        <w:div w:id="871922247">
          <w:marLeft w:val="0"/>
          <w:marRight w:val="0"/>
          <w:marTop w:val="0"/>
          <w:marBottom w:val="0"/>
          <w:divBdr>
            <w:top w:val="none" w:sz="0" w:space="0" w:color="auto"/>
            <w:left w:val="none" w:sz="0" w:space="0" w:color="auto"/>
            <w:bottom w:val="none" w:sz="0" w:space="0" w:color="auto"/>
            <w:right w:val="none" w:sz="0" w:space="0" w:color="auto"/>
          </w:divBdr>
        </w:div>
      </w:divsChild>
    </w:div>
    <w:div w:id="536819759">
      <w:bodyDiv w:val="1"/>
      <w:marLeft w:val="0"/>
      <w:marRight w:val="0"/>
      <w:marTop w:val="0"/>
      <w:marBottom w:val="0"/>
      <w:divBdr>
        <w:top w:val="none" w:sz="0" w:space="0" w:color="auto"/>
        <w:left w:val="none" w:sz="0" w:space="0" w:color="auto"/>
        <w:bottom w:val="none" w:sz="0" w:space="0" w:color="auto"/>
        <w:right w:val="none" w:sz="0" w:space="0" w:color="auto"/>
      </w:divBdr>
    </w:div>
    <w:div w:id="597831120">
      <w:bodyDiv w:val="1"/>
      <w:marLeft w:val="0"/>
      <w:marRight w:val="0"/>
      <w:marTop w:val="0"/>
      <w:marBottom w:val="0"/>
      <w:divBdr>
        <w:top w:val="none" w:sz="0" w:space="0" w:color="auto"/>
        <w:left w:val="none" w:sz="0" w:space="0" w:color="auto"/>
        <w:bottom w:val="none" w:sz="0" w:space="0" w:color="auto"/>
        <w:right w:val="none" w:sz="0" w:space="0" w:color="auto"/>
      </w:divBdr>
    </w:div>
    <w:div w:id="68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90220198">
          <w:marLeft w:val="0"/>
          <w:marRight w:val="0"/>
          <w:marTop w:val="0"/>
          <w:marBottom w:val="0"/>
          <w:divBdr>
            <w:top w:val="none" w:sz="0" w:space="0" w:color="auto"/>
            <w:left w:val="none" w:sz="0" w:space="0" w:color="auto"/>
            <w:bottom w:val="none" w:sz="0" w:space="0" w:color="auto"/>
            <w:right w:val="none" w:sz="0" w:space="0" w:color="auto"/>
          </w:divBdr>
        </w:div>
      </w:divsChild>
    </w:div>
    <w:div w:id="754941798">
      <w:bodyDiv w:val="1"/>
      <w:marLeft w:val="0"/>
      <w:marRight w:val="0"/>
      <w:marTop w:val="0"/>
      <w:marBottom w:val="0"/>
      <w:divBdr>
        <w:top w:val="none" w:sz="0" w:space="0" w:color="auto"/>
        <w:left w:val="none" w:sz="0" w:space="0" w:color="auto"/>
        <w:bottom w:val="none" w:sz="0" w:space="0" w:color="auto"/>
        <w:right w:val="none" w:sz="0" w:space="0" w:color="auto"/>
      </w:divBdr>
    </w:div>
    <w:div w:id="940336513">
      <w:bodyDiv w:val="1"/>
      <w:marLeft w:val="0"/>
      <w:marRight w:val="0"/>
      <w:marTop w:val="0"/>
      <w:marBottom w:val="0"/>
      <w:divBdr>
        <w:top w:val="none" w:sz="0" w:space="0" w:color="auto"/>
        <w:left w:val="none" w:sz="0" w:space="0" w:color="auto"/>
        <w:bottom w:val="none" w:sz="0" w:space="0" w:color="auto"/>
        <w:right w:val="none" w:sz="0" w:space="0" w:color="auto"/>
      </w:divBdr>
      <w:divsChild>
        <w:div w:id="1815485343">
          <w:marLeft w:val="0"/>
          <w:marRight w:val="0"/>
          <w:marTop w:val="0"/>
          <w:marBottom w:val="0"/>
          <w:divBdr>
            <w:top w:val="none" w:sz="0" w:space="0" w:color="auto"/>
            <w:left w:val="none" w:sz="0" w:space="0" w:color="auto"/>
            <w:bottom w:val="none" w:sz="0" w:space="0" w:color="auto"/>
            <w:right w:val="none" w:sz="0" w:space="0" w:color="auto"/>
          </w:divBdr>
        </w:div>
      </w:divsChild>
    </w:div>
    <w:div w:id="1140922576">
      <w:bodyDiv w:val="1"/>
      <w:marLeft w:val="0"/>
      <w:marRight w:val="0"/>
      <w:marTop w:val="0"/>
      <w:marBottom w:val="0"/>
      <w:divBdr>
        <w:top w:val="none" w:sz="0" w:space="0" w:color="auto"/>
        <w:left w:val="none" w:sz="0" w:space="0" w:color="auto"/>
        <w:bottom w:val="none" w:sz="0" w:space="0" w:color="auto"/>
        <w:right w:val="none" w:sz="0" w:space="0" w:color="auto"/>
      </w:divBdr>
      <w:divsChild>
        <w:div w:id="369108359">
          <w:marLeft w:val="547"/>
          <w:marRight w:val="0"/>
          <w:marTop w:val="200"/>
          <w:marBottom w:val="0"/>
          <w:divBdr>
            <w:top w:val="none" w:sz="0" w:space="0" w:color="auto"/>
            <w:left w:val="none" w:sz="0" w:space="0" w:color="auto"/>
            <w:bottom w:val="none" w:sz="0" w:space="0" w:color="auto"/>
            <w:right w:val="none" w:sz="0" w:space="0" w:color="auto"/>
          </w:divBdr>
        </w:div>
      </w:divsChild>
    </w:div>
    <w:div w:id="1206873012">
      <w:bodyDiv w:val="1"/>
      <w:marLeft w:val="0"/>
      <w:marRight w:val="0"/>
      <w:marTop w:val="0"/>
      <w:marBottom w:val="0"/>
      <w:divBdr>
        <w:top w:val="none" w:sz="0" w:space="0" w:color="auto"/>
        <w:left w:val="none" w:sz="0" w:space="0" w:color="auto"/>
        <w:bottom w:val="none" w:sz="0" w:space="0" w:color="auto"/>
        <w:right w:val="none" w:sz="0" w:space="0" w:color="auto"/>
      </w:divBdr>
      <w:divsChild>
        <w:div w:id="1897813794">
          <w:marLeft w:val="0"/>
          <w:marRight w:val="0"/>
          <w:marTop w:val="0"/>
          <w:marBottom w:val="0"/>
          <w:divBdr>
            <w:top w:val="none" w:sz="0" w:space="0" w:color="auto"/>
            <w:left w:val="none" w:sz="0" w:space="0" w:color="auto"/>
            <w:bottom w:val="none" w:sz="0" w:space="0" w:color="auto"/>
            <w:right w:val="none" w:sz="0" w:space="0" w:color="auto"/>
          </w:divBdr>
        </w:div>
      </w:divsChild>
    </w:div>
    <w:div w:id="1396854276">
      <w:bodyDiv w:val="1"/>
      <w:marLeft w:val="0"/>
      <w:marRight w:val="0"/>
      <w:marTop w:val="0"/>
      <w:marBottom w:val="0"/>
      <w:divBdr>
        <w:top w:val="none" w:sz="0" w:space="0" w:color="auto"/>
        <w:left w:val="none" w:sz="0" w:space="0" w:color="auto"/>
        <w:bottom w:val="none" w:sz="0" w:space="0" w:color="auto"/>
        <w:right w:val="none" w:sz="0" w:space="0" w:color="auto"/>
      </w:divBdr>
    </w:div>
    <w:div w:id="1407924108">
      <w:bodyDiv w:val="1"/>
      <w:marLeft w:val="0"/>
      <w:marRight w:val="0"/>
      <w:marTop w:val="0"/>
      <w:marBottom w:val="0"/>
      <w:divBdr>
        <w:top w:val="none" w:sz="0" w:space="0" w:color="auto"/>
        <w:left w:val="none" w:sz="0" w:space="0" w:color="auto"/>
        <w:bottom w:val="none" w:sz="0" w:space="0" w:color="auto"/>
        <w:right w:val="none" w:sz="0" w:space="0" w:color="auto"/>
      </w:divBdr>
    </w:div>
    <w:div w:id="1540587010">
      <w:bodyDiv w:val="1"/>
      <w:marLeft w:val="0"/>
      <w:marRight w:val="0"/>
      <w:marTop w:val="0"/>
      <w:marBottom w:val="0"/>
      <w:divBdr>
        <w:top w:val="none" w:sz="0" w:space="0" w:color="auto"/>
        <w:left w:val="none" w:sz="0" w:space="0" w:color="auto"/>
        <w:bottom w:val="none" w:sz="0" w:space="0" w:color="auto"/>
        <w:right w:val="none" w:sz="0" w:space="0" w:color="auto"/>
      </w:divBdr>
      <w:divsChild>
        <w:div w:id="720901354">
          <w:marLeft w:val="0"/>
          <w:marRight w:val="0"/>
          <w:marTop w:val="0"/>
          <w:marBottom w:val="0"/>
          <w:divBdr>
            <w:top w:val="none" w:sz="0" w:space="0" w:color="auto"/>
            <w:left w:val="none" w:sz="0" w:space="0" w:color="auto"/>
            <w:bottom w:val="none" w:sz="0" w:space="0" w:color="auto"/>
            <w:right w:val="none" w:sz="0" w:space="0" w:color="auto"/>
          </w:divBdr>
        </w:div>
      </w:divsChild>
    </w:div>
    <w:div w:id="1653363003">
      <w:bodyDiv w:val="1"/>
      <w:marLeft w:val="0"/>
      <w:marRight w:val="0"/>
      <w:marTop w:val="0"/>
      <w:marBottom w:val="0"/>
      <w:divBdr>
        <w:top w:val="none" w:sz="0" w:space="0" w:color="auto"/>
        <w:left w:val="none" w:sz="0" w:space="0" w:color="auto"/>
        <w:bottom w:val="none" w:sz="0" w:space="0" w:color="auto"/>
        <w:right w:val="none" w:sz="0" w:space="0" w:color="auto"/>
      </w:divBdr>
      <w:divsChild>
        <w:div w:id="1636790853">
          <w:marLeft w:val="0"/>
          <w:marRight w:val="0"/>
          <w:marTop w:val="0"/>
          <w:marBottom w:val="0"/>
          <w:divBdr>
            <w:top w:val="none" w:sz="0" w:space="0" w:color="auto"/>
            <w:left w:val="none" w:sz="0" w:space="0" w:color="auto"/>
            <w:bottom w:val="none" w:sz="0" w:space="0" w:color="auto"/>
            <w:right w:val="none" w:sz="0" w:space="0" w:color="auto"/>
          </w:divBdr>
        </w:div>
      </w:divsChild>
    </w:div>
    <w:div w:id="1678457025">
      <w:bodyDiv w:val="1"/>
      <w:marLeft w:val="0"/>
      <w:marRight w:val="0"/>
      <w:marTop w:val="0"/>
      <w:marBottom w:val="0"/>
      <w:divBdr>
        <w:top w:val="none" w:sz="0" w:space="0" w:color="auto"/>
        <w:left w:val="none" w:sz="0" w:space="0" w:color="auto"/>
        <w:bottom w:val="none" w:sz="0" w:space="0" w:color="auto"/>
        <w:right w:val="none" w:sz="0" w:space="0" w:color="auto"/>
      </w:divBdr>
      <w:divsChild>
        <w:div w:id="449974936">
          <w:marLeft w:val="0"/>
          <w:marRight w:val="0"/>
          <w:marTop w:val="0"/>
          <w:marBottom w:val="0"/>
          <w:divBdr>
            <w:top w:val="none" w:sz="0" w:space="0" w:color="auto"/>
            <w:left w:val="none" w:sz="0" w:space="0" w:color="auto"/>
            <w:bottom w:val="none" w:sz="0" w:space="0" w:color="auto"/>
            <w:right w:val="none" w:sz="0" w:space="0" w:color="auto"/>
          </w:divBdr>
        </w:div>
      </w:divsChild>
    </w:div>
    <w:div w:id="1747803048">
      <w:bodyDiv w:val="1"/>
      <w:marLeft w:val="0"/>
      <w:marRight w:val="0"/>
      <w:marTop w:val="0"/>
      <w:marBottom w:val="0"/>
      <w:divBdr>
        <w:top w:val="none" w:sz="0" w:space="0" w:color="auto"/>
        <w:left w:val="none" w:sz="0" w:space="0" w:color="auto"/>
        <w:bottom w:val="none" w:sz="0" w:space="0" w:color="auto"/>
        <w:right w:val="none" w:sz="0" w:space="0" w:color="auto"/>
      </w:divBdr>
      <w:divsChild>
        <w:div w:id="1815413042">
          <w:marLeft w:val="0"/>
          <w:marRight w:val="0"/>
          <w:marTop w:val="0"/>
          <w:marBottom w:val="0"/>
          <w:divBdr>
            <w:top w:val="none" w:sz="0" w:space="0" w:color="auto"/>
            <w:left w:val="none" w:sz="0" w:space="0" w:color="auto"/>
            <w:bottom w:val="none" w:sz="0" w:space="0" w:color="auto"/>
            <w:right w:val="none" w:sz="0" w:space="0" w:color="auto"/>
          </w:divBdr>
        </w:div>
      </w:divsChild>
    </w:div>
    <w:div w:id="1816409020">
      <w:bodyDiv w:val="1"/>
      <w:marLeft w:val="0"/>
      <w:marRight w:val="0"/>
      <w:marTop w:val="0"/>
      <w:marBottom w:val="0"/>
      <w:divBdr>
        <w:top w:val="none" w:sz="0" w:space="0" w:color="auto"/>
        <w:left w:val="none" w:sz="0" w:space="0" w:color="auto"/>
        <w:bottom w:val="none" w:sz="0" w:space="0" w:color="auto"/>
        <w:right w:val="none" w:sz="0" w:space="0" w:color="auto"/>
      </w:divBdr>
      <w:divsChild>
        <w:div w:id="99296925">
          <w:marLeft w:val="0"/>
          <w:marRight w:val="0"/>
          <w:marTop w:val="0"/>
          <w:marBottom w:val="0"/>
          <w:divBdr>
            <w:top w:val="none" w:sz="0" w:space="0" w:color="auto"/>
            <w:left w:val="none" w:sz="0" w:space="0" w:color="auto"/>
            <w:bottom w:val="none" w:sz="0" w:space="0" w:color="auto"/>
            <w:right w:val="none" w:sz="0" w:space="0" w:color="auto"/>
          </w:divBdr>
        </w:div>
      </w:divsChild>
    </w:div>
    <w:div w:id="1864396105">
      <w:bodyDiv w:val="1"/>
      <w:marLeft w:val="0"/>
      <w:marRight w:val="0"/>
      <w:marTop w:val="0"/>
      <w:marBottom w:val="0"/>
      <w:divBdr>
        <w:top w:val="none" w:sz="0" w:space="0" w:color="auto"/>
        <w:left w:val="none" w:sz="0" w:space="0" w:color="auto"/>
        <w:bottom w:val="none" w:sz="0" w:space="0" w:color="auto"/>
        <w:right w:val="none" w:sz="0" w:space="0" w:color="auto"/>
      </w:divBdr>
      <w:divsChild>
        <w:div w:id="615260021">
          <w:marLeft w:val="0"/>
          <w:marRight w:val="0"/>
          <w:marTop w:val="0"/>
          <w:marBottom w:val="0"/>
          <w:divBdr>
            <w:top w:val="none" w:sz="0" w:space="0" w:color="auto"/>
            <w:left w:val="none" w:sz="0" w:space="0" w:color="auto"/>
            <w:bottom w:val="none" w:sz="0" w:space="0" w:color="auto"/>
            <w:right w:val="none" w:sz="0" w:space="0" w:color="auto"/>
          </w:divBdr>
        </w:div>
      </w:divsChild>
    </w:div>
    <w:div w:id="1924104058">
      <w:bodyDiv w:val="1"/>
      <w:marLeft w:val="0"/>
      <w:marRight w:val="0"/>
      <w:marTop w:val="0"/>
      <w:marBottom w:val="0"/>
      <w:divBdr>
        <w:top w:val="none" w:sz="0" w:space="0" w:color="auto"/>
        <w:left w:val="none" w:sz="0" w:space="0" w:color="auto"/>
        <w:bottom w:val="none" w:sz="0" w:space="0" w:color="auto"/>
        <w:right w:val="none" w:sz="0" w:space="0" w:color="auto"/>
      </w:divBdr>
      <w:divsChild>
        <w:div w:id="1724017684">
          <w:marLeft w:val="0"/>
          <w:marRight w:val="0"/>
          <w:marTop w:val="0"/>
          <w:marBottom w:val="0"/>
          <w:divBdr>
            <w:top w:val="none" w:sz="0" w:space="0" w:color="auto"/>
            <w:left w:val="none" w:sz="0" w:space="0" w:color="auto"/>
            <w:bottom w:val="none" w:sz="0" w:space="0" w:color="auto"/>
            <w:right w:val="none" w:sz="0" w:space="0" w:color="auto"/>
          </w:divBdr>
        </w:div>
      </w:divsChild>
    </w:div>
    <w:div w:id="2026132599">
      <w:bodyDiv w:val="1"/>
      <w:marLeft w:val="0"/>
      <w:marRight w:val="0"/>
      <w:marTop w:val="0"/>
      <w:marBottom w:val="0"/>
      <w:divBdr>
        <w:top w:val="none" w:sz="0" w:space="0" w:color="auto"/>
        <w:left w:val="none" w:sz="0" w:space="0" w:color="auto"/>
        <w:bottom w:val="none" w:sz="0" w:space="0" w:color="auto"/>
        <w:right w:val="none" w:sz="0" w:space="0" w:color="auto"/>
      </w:divBdr>
      <w:divsChild>
        <w:div w:id="1306155598">
          <w:marLeft w:val="0"/>
          <w:marRight w:val="0"/>
          <w:marTop w:val="0"/>
          <w:marBottom w:val="0"/>
          <w:divBdr>
            <w:top w:val="none" w:sz="0" w:space="0" w:color="auto"/>
            <w:left w:val="none" w:sz="0" w:space="0" w:color="auto"/>
            <w:bottom w:val="none" w:sz="0" w:space="0" w:color="auto"/>
            <w:right w:val="none" w:sz="0" w:space="0" w:color="auto"/>
          </w:divBdr>
        </w:div>
      </w:divsChild>
    </w:div>
    <w:div w:id="2091536883">
      <w:bodyDiv w:val="1"/>
      <w:marLeft w:val="0"/>
      <w:marRight w:val="0"/>
      <w:marTop w:val="0"/>
      <w:marBottom w:val="0"/>
      <w:divBdr>
        <w:top w:val="none" w:sz="0" w:space="0" w:color="auto"/>
        <w:left w:val="none" w:sz="0" w:space="0" w:color="auto"/>
        <w:bottom w:val="none" w:sz="0" w:space="0" w:color="auto"/>
        <w:right w:val="none" w:sz="0" w:space="0" w:color="auto"/>
      </w:divBdr>
      <w:divsChild>
        <w:div w:id="342366710">
          <w:marLeft w:val="0"/>
          <w:marRight w:val="0"/>
          <w:marTop w:val="0"/>
          <w:marBottom w:val="0"/>
          <w:divBdr>
            <w:top w:val="none" w:sz="0" w:space="0" w:color="auto"/>
            <w:left w:val="none" w:sz="0" w:space="0" w:color="auto"/>
            <w:bottom w:val="none" w:sz="0" w:space="0" w:color="auto"/>
            <w:right w:val="none" w:sz="0" w:space="0" w:color="auto"/>
          </w:divBdr>
        </w:div>
      </w:divsChild>
    </w:div>
    <w:div w:id="2146116118">
      <w:bodyDiv w:val="1"/>
      <w:marLeft w:val="0"/>
      <w:marRight w:val="0"/>
      <w:marTop w:val="0"/>
      <w:marBottom w:val="0"/>
      <w:divBdr>
        <w:top w:val="none" w:sz="0" w:space="0" w:color="auto"/>
        <w:left w:val="none" w:sz="0" w:space="0" w:color="auto"/>
        <w:bottom w:val="none" w:sz="0" w:space="0" w:color="auto"/>
        <w:right w:val="none" w:sz="0" w:space="0" w:color="auto"/>
      </w:divBdr>
      <w:divsChild>
        <w:div w:id="244648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omments" Target="comments.xml"/><Relationship Id="rId26" Type="http://schemas.openxmlformats.org/officeDocument/2006/relationships/image" Target="media/image13.png"/><Relationship Id="rId3" Type="http://schemas.openxmlformats.org/officeDocument/2006/relationships/styles" Target="styles.xml"/><Relationship Id="rId21"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16/09/relationships/commentsIds" Target="commentsIds.xm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1.png"/><Relationship Id="rId19" Type="http://schemas.microsoft.com/office/2011/relationships/commentsExtended" Target="commentsExtended.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4.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3A445E-9CC2-4263-A28E-E2089E0C3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53</Pages>
  <Words>9810</Words>
  <Characters>55921</Characters>
  <Application>Microsoft Office Word</Application>
  <DocSecurity>0</DocSecurity>
  <Lines>466</Lines>
  <Paragraphs>131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Кафедра системного программирования ЮУрГУ</Company>
  <LinksUpToDate>false</LinksUpToDate>
  <CharactersWithSpaces>65600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Титульный лист текста выпускной работы бакалавра</dc:subject>
  <dc:creator>Кафедра системного программирования</dc:creator>
  <cp:keywords>титульный лист, защита, выпускная работа</cp:keywords>
  <cp:lastModifiedBy>Gleb Radchenko</cp:lastModifiedBy>
  <cp:revision>80</cp:revision>
  <cp:lastPrinted>2020-06-03T15:59:00Z</cp:lastPrinted>
  <dcterms:created xsi:type="dcterms:W3CDTF">2021-04-27T05:06:00Z</dcterms:created>
  <dcterms:modified xsi:type="dcterms:W3CDTF">2024-05-11T10:29:00Z</dcterms:modified>
  <cp:category>Образцы документов</cp:category>
</cp:coreProperties>
</file>